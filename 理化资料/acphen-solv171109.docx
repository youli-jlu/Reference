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02312C" w14:textId="77777777" w:rsidR="009246AD" w:rsidRPr="00733703" w:rsidRDefault="00E60F75" w:rsidP="00733703">
      <w:pPr>
        <w:pStyle w:val="BATitle"/>
        <w:rPr>
          <w:sz w:val="32"/>
          <w:szCs w:val="32"/>
        </w:rPr>
      </w:pPr>
      <w:r>
        <w:rPr>
          <w:sz w:val="32"/>
          <w:szCs w:val="32"/>
        </w:rPr>
        <w:t>Black-box</w:t>
      </w:r>
      <w:r w:rsidR="004A53F6">
        <w:rPr>
          <w:sz w:val="32"/>
          <w:szCs w:val="32"/>
        </w:rPr>
        <w:t xml:space="preserve"> Implementation of Quantum Vibration Perturbation Theory: Application to Acetophenone Solvatochromism and Hydr</w:t>
      </w:r>
      <w:r w:rsidR="00C11529">
        <w:rPr>
          <w:sz w:val="32"/>
          <w:szCs w:val="32"/>
        </w:rPr>
        <w:t>oge</w:t>
      </w:r>
      <w:r>
        <w:rPr>
          <w:sz w:val="32"/>
          <w:szCs w:val="32"/>
        </w:rPr>
        <w:t>n Bond Exchange Dynamics</w:t>
      </w:r>
      <w:r w:rsidR="00C11529">
        <w:rPr>
          <w:sz w:val="32"/>
          <w:szCs w:val="32"/>
        </w:rPr>
        <w:t xml:space="preserve"> in</w:t>
      </w:r>
      <w:r w:rsidR="004A53F6">
        <w:rPr>
          <w:sz w:val="32"/>
          <w:szCs w:val="32"/>
        </w:rPr>
        <w:t xml:space="preserve"> 2DIR</w:t>
      </w:r>
    </w:p>
    <w:p w14:paraId="7F253B4C" w14:textId="77777777" w:rsidR="009246AD" w:rsidRPr="00733703" w:rsidRDefault="00090DD5" w:rsidP="00733703">
      <w:pPr>
        <w:pStyle w:val="BBAuthorName"/>
        <w:rPr>
          <w:rFonts w:ascii="Times New Roman" w:hAnsi="Times New Roman"/>
          <w:i w:val="0"/>
          <w:szCs w:val="24"/>
          <w:vertAlign w:val="superscript"/>
        </w:rPr>
      </w:pPr>
      <w:r w:rsidRPr="00733703">
        <w:rPr>
          <w:rFonts w:ascii="Times New Roman" w:hAnsi="Times New Roman"/>
          <w:i w:val="0"/>
          <w:szCs w:val="24"/>
          <w:lang w:eastAsia="zh-CN"/>
        </w:rPr>
        <w:t>Adam Grofe,</w:t>
      </w:r>
      <w:r w:rsidR="00733703">
        <w:rPr>
          <w:rFonts w:ascii="Times New Roman" w:hAnsi="Times New Roman"/>
          <w:i w:val="0"/>
          <w:szCs w:val="24"/>
          <w:vertAlign w:val="superscript"/>
          <w:lang w:eastAsia="zh-CN"/>
        </w:rPr>
        <w:t>1</w:t>
      </w:r>
      <w:r w:rsidR="00BE0009" w:rsidRPr="00733703">
        <w:rPr>
          <w:rFonts w:ascii="Times New Roman" w:hAnsi="Times New Roman"/>
          <w:i w:val="0"/>
          <w:szCs w:val="24"/>
          <w:lang w:eastAsia="zh-CN"/>
        </w:rPr>
        <w:t xml:space="preserve"> </w:t>
      </w:r>
      <w:r w:rsidR="00540660">
        <w:rPr>
          <w:rFonts w:ascii="Times New Roman" w:hAnsi="Times New Roman"/>
          <w:i w:val="0"/>
          <w:szCs w:val="24"/>
          <w:lang w:eastAsia="zh-CN"/>
        </w:rPr>
        <w:t>Ivan C. Spector,</w:t>
      </w:r>
      <w:r w:rsidR="00540660" w:rsidRPr="00540660">
        <w:rPr>
          <w:rFonts w:ascii="Times New Roman" w:hAnsi="Times New Roman"/>
          <w:i w:val="0"/>
          <w:szCs w:val="24"/>
          <w:vertAlign w:val="superscript"/>
          <w:lang w:eastAsia="zh-CN"/>
        </w:rPr>
        <w:t xml:space="preserve"> </w:t>
      </w:r>
      <w:r w:rsidR="00540660">
        <w:rPr>
          <w:rFonts w:ascii="Times New Roman" w:hAnsi="Times New Roman"/>
          <w:i w:val="0"/>
          <w:szCs w:val="24"/>
          <w:vertAlign w:val="superscript"/>
          <w:lang w:eastAsia="zh-CN"/>
        </w:rPr>
        <w:t>1</w:t>
      </w:r>
      <w:r w:rsidR="00540660">
        <w:rPr>
          <w:rFonts w:ascii="Times New Roman" w:hAnsi="Times New Roman"/>
          <w:i w:val="0"/>
          <w:szCs w:val="24"/>
          <w:lang w:eastAsia="zh-CN"/>
        </w:rPr>
        <w:t xml:space="preserve"> Aaron M. Massari,</w:t>
      </w:r>
      <w:r w:rsidR="00540660" w:rsidRPr="00540660">
        <w:rPr>
          <w:rFonts w:ascii="Times New Roman" w:hAnsi="Times New Roman"/>
          <w:i w:val="0"/>
          <w:szCs w:val="24"/>
          <w:vertAlign w:val="superscript"/>
          <w:lang w:eastAsia="zh-CN"/>
        </w:rPr>
        <w:t xml:space="preserve"> </w:t>
      </w:r>
      <w:r w:rsidR="00540660">
        <w:rPr>
          <w:rFonts w:ascii="Times New Roman" w:hAnsi="Times New Roman"/>
          <w:i w:val="0"/>
          <w:szCs w:val="24"/>
          <w:vertAlign w:val="superscript"/>
          <w:lang w:eastAsia="zh-CN"/>
        </w:rPr>
        <w:t>1</w:t>
      </w:r>
      <w:r w:rsidR="00540660">
        <w:rPr>
          <w:rFonts w:ascii="Times New Roman" w:hAnsi="Times New Roman"/>
          <w:i w:val="0"/>
          <w:szCs w:val="24"/>
          <w:lang w:eastAsia="zh-CN"/>
        </w:rPr>
        <w:t xml:space="preserve"> </w:t>
      </w:r>
      <w:r w:rsidR="00335809" w:rsidRPr="00733703">
        <w:rPr>
          <w:rFonts w:ascii="Times New Roman" w:hAnsi="Times New Roman"/>
          <w:i w:val="0"/>
          <w:szCs w:val="24"/>
          <w:lang w:eastAsia="zh-CN"/>
        </w:rPr>
        <w:t>Hui Li,</w:t>
      </w:r>
      <w:r w:rsidR="00E60F75">
        <w:rPr>
          <w:rFonts w:ascii="Times New Roman" w:hAnsi="Times New Roman"/>
          <w:i w:val="0"/>
          <w:szCs w:val="24"/>
          <w:vertAlign w:val="superscript"/>
          <w:lang w:eastAsia="zh-CN"/>
        </w:rPr>
        <w:t>2</w:t>
      </w:r>
      <w:r w:rsidR="00335809" w:rsidRPr="00733703">
        <w:rPr>
          <w:rFonts w:ascii="Times New Roman" w:hAnsi="Times New Roman"/>
          <w:i w:val="0"/>
          <w:szCs w:val="24"/>
          <w:lang w:eastAsia="zh-CN"/>
        </w:rPr>
        <w:t xml:space="preserve"> </w:t>
      </w:r>
      <w:r w:rsidR="00BE0009" w:rsidRPr="00733703">
        <w:rPr>
          <w:rFonts w:ascii="Times New Roman" w:hAnsi="Times New Roman"/>
          <w:i w:val="0"/>
          <w:szCs w:val="24"/>
          <w:lang w:eastAsia="zh-CN"/>
        </w:rPr>
        <w:t>and</w:t>
      </w:r>
      <w:r w:rsidR="00285C7A" w:rsidRPr="00733703">
        <w:rPr>
          <w:rFonts w:ascii="Times New Roman" w:hAnsi="Times New Roman"/>
          <w:i w:val="0"/>
          <w:szCs w:val="24"/>
          <w:lang w:eastAsia="zh-CN"/>
        </w:rPr>
        <w:t xml:space="preserve"> Jiali Gao</w:t>
      </w:r>
      <w:r w:rsidR="00733703">
        <w:rPr>
          <w:rFonts w:ascii="Times New Roman" w:hAnsi="Times New Roman"/>
          <w:i w:val="0"/>
          <w:szCs w:val="24"/>
          <w:vertAlign w:val="superscript"/>
        </w:rPr>
        <w:t>1,2</w:t>
      </w:r>
    </w:p>
    <w:p w14:paraId="5260DC67" w14:textId="77777777" w:rsidR="00733703" w:rsidRDefault="00285C7A" w:rsidP="00733703">
      <w:pPr>
        <w:pStyle w:val="BCAuthorAddress"/>
        <w:numPr>
          <w:ilvl w:val="0"/>
          <w:numId w:val="12"/>
        </w:numPr>
        <w:rPr>
          <w:rFonts w:ascii="Times New Roman" w:hAnsi="Times New Roman"/>
          <w:szCs w:val="24"/>
        </w:rPr>
      </w:pPr>
      <w:r w:rsidRPr="006774A0">
        <w:rPr>
          <w:rFonts w:ascii="Times New Roman" w:hAnsi="Times New Roman"/>
          <w:szCs w:val="24"/>
        </w:rPr>
        <w:t>Department of Chemistry, University</w:t>
      </w:r>
      <w:r w:rsidR="00733703">
        <w:rPr>
          <w:rFonts w:ascii="Times New Roman" w:hAnsi="Times New Roman"/>
          <w:szCs w:val="24"/>
        </w:rPr>
        <w:t xml:space="preserve"> of Minnesota</w:t>
      </w:r>
    </w:p>
    <w:p w14:paraId="68F436C1" w14:textId="77777777" w:rsidR="009246AD" w:rsidRDefault="00285C7A" w:rsidP="00733703">
      <w:pPr>
        <w:pStyle w:val="BCAuthorAddress"/>
        <w:ind w:left="720"/>
        <w:rPr>
          <w:rFonts w:ascii="Times New Roman" w:hAnsi="Times New Roman"/>
          <w:szCs w:val="24"/>
        </w:rPr>
      </w:pPr>
      <w:r w:rsidRPr="006774A0">
        <w:rPr>
          <w:rFonts w:ascii="Times New Roman" w:hAnsi="Times New Roman"/>
          <w:szCs w:val="24"/>
        </w:rPr>
        <w:t>Minneapolis, Minnesota 55455, United States</w:t>
      </w:r>
    </w:p>
    <w:p w14:paraId="7BE5740F" w14:textId="77777777" w:rsidR="00E60F75" w:rsidRDefault="00E60F75" w:rsidP="00E60F75">
      <w:pPr>
        <w:pStyle w:val="BCAuthorAddress"/>
        <w:numPr>
          <w:ilvl w:val="0"/>
          <w:numId w:val="12"/>
        </w:numPr>
        <w:rPr>
          <w:rFonts w:ascii="Times New Roman" w:hAnsi="Times New Roman"/>
          <w:szCs w:val="24"/>
        </w:rPr>
      </w:pPr>
      <w:r w:rsidRPr="006774A0">
        <w:rPr>
          <w:rFonts w:ascii="Times New Roman" w:hAnsi="Times New Roman"/>
          <w:szCs w:val="24"/>
        </w:rPr>
        <w:t>Institute of Theoretic</w:t>
      </w:r>
      <w:r>
        <w:rPr>
          <w:rFonts w:ascii="Times New Roman" w:hAnsi="Times New Roman"/>
          <w:szCs w:val="24"/>
        </w:rPr>
        <w:t>al Chemistry, Jilin University</w:t>
      </w:r>
    </w:p>
    <w:p w14:paraId="2CA25D82" w14:textId="77777777" w:rsidR="00E60F75" w:rsidRDefault="00E60F75" w:rsidP="00E60F75">
      <w:pPr>
        <w:pStyle w:val="BCAuthorAddress"/>
        <w:ind w:left="720"/>
        <w:rPr>
          <w:rFonts w:ascii="Times New Roman" w:hAnsi="Times New Roman"/>
          <w:szCs w:val="24"/>
        </w:rPr>
      </w:pPr>
      <w:r w:rsidRPr="006774A0">
        <w:rPr>
          <w:rFonts w:ascii="Times New Roman" w:hAnsi="Times New Roman"/>
          <w:szCs w:val="24"/>
        </w:rPr>
        <w:t>Changchun Jilin Province 130023, China</w:t>
      </w:r>
    </w:p>
    <w:p w14:paraId="6BEA1A04" w14:textId="77777777" w:rsidR="00E60F75" w:rsidRPr="00E60F75" w:rsidRDefault="00E60F75" w:rsidP="00E60F75">
      <w:pPr>
        <w:pStyle w:val="BIEmailAddress"/>
      </w:pPr>
    </w:p>
    <w:p w14:paraId="0EF50AD6" w14:textId="77777777" w:rsidR="00E60F75" w:rsidRPr="00E60F75" w:rsidRDefault="00E60F75" w:rsidP="00E60F75">
      <w:pPr>
        <w:pStyle w:val="BIEmailAddress"/>
      </w:pPr>
    </w:p>
    <w:p w14:paraId="69AD5F20" w14:textId="77777777" w:rsidR="00E60F75" w:rsidRPr="00E60F75" w:rsidRDefault="00E60F75" w:rsidP="00E60F75">
      <w:pPr>
        <w:pStyle w:val="BIEmailAddress"/>
      </w:pPr>
    </w:p>
    <w:p w14:paraId="3B272EFC" w14:textId="77777777" w:rsidR="0041244A" w:rsidRPr="006774A0" w:rsidRDefault="0041244A" w:rsidP="0041244A">
      <w:pPr>
        <w:pStyle w:val="FACorrespondingAuthorFootnote"/>
        <w:spacing w:after="0"/>
        <w:jc w:val="left"/>
        <w:rPr>
          <w:rFonts w:ascii="Times New Roman" w:hAnsi="Times New Roman"/>
          <w:szCs w:val="24"/>
          <w:lang w:eastAsia="zh-CN"/>
        </w:rPr>
      </w:pPr>
    </w:p>
    <w:p w14:paraId="694243A6" w14:textId="77777777" w:rsidR="000C05CC" w:rsidRPr="006774A0" w:rsidRDefault="000C05CC" w:rsidP="00324128">
      <w:pPr>
        <w:pStyle w:val="FACorrespondingAuthorFootnote"/>
        <w:spacing w:after="240"/>
        <w:jc w:val="left"/>
        <w:rPr>
          <w:rFonts w:ascii="Times New Roman" w:hAnsi="Times New Roman"/>
          <w:szCs w:val="24"/>
        </w:rPr>
      </w:pPr>
    </w:p>
    <w:p w14:paraId="2E2A29CC" w14:textId="77777777" w:rsidR="006774A0" w:rsidRDefault="006774A0">
      <w:pPr>
        <w:spacing w:after="0"/>
        <w:jc w:val="left"/>
        <w:rPr>
          <w:rFonts w:ascii="Times New Roman" w:hAnsi="Times New Roman"/>
          <w:szCs w:val="24"/>
        </w:rPr>
      </w:pPr>
      <w:r>
        <w:rPr>
          <w:rFonts w:ascii="Times New Roman" w:hAnsi="Times New Roman"/>
          <w:szCs w:val="24"/>
        </w:rPr>
        <w:br w:type="page"/>
      </w:r>
    </w:p>
    <w:p w14:paraId="22923F91" w14:textId="77777777" w:rsidR="00AB34C5" w:rsidRDefault="000D5269" w:rsidP="001334E4">
      <w:pPr>
        <w:pStyle w:val="BDAbstract"/>
        <w:jc w:val="left"/>
        <w:rPr>
          <w:rFonts w:ascii="Times New Roman" w:hAnsi="Times New Roman"/>
          <w:szCs w:val="24"/>
        </w:rPr>
      </w:pPr>
      <w:r w:rsidRPr="006774A0">
        <w:rPr>
          <w:rFonts w:ascii="Times New Roman" w:hAnsi="Times New Roman"/>
          <w:szCs w:val="24"/>
        </w:rPr>
        <w:lastRenderedPageBreak/>
        <w:t>ABSTRACT</w:t>
      </w:r>
      <w:r w:rsidR="00733703">
        <w:rPr>
          <w:rFonts w:ascii="Times New Roman" w:hAnsi="Times New Roman"/>
          <w:szCs w:val="24"/>
        </w:rPr>
        <w:t>:</w:t>
      </w:r>
    </w:p>
    <w:p w14:paraId="5F9D69F4" w14:textId="77777777" w:rsidR="001334E4" w:rsidRPr="001334E4" w:rsidRDefault="001334E4" w:rsidP="001334E4">
      <w:pPr>
        <w:pStyle w:val="TAMainText"/>
      </w:pPr>
      <w:r>
        <w:t xml:space="preserve">We present a black-box implementation of quantum vibration perturbation (QVP) that requires minimal input from the user.  By providing only the normal mode and the set of coordinates at which it was calculated, it is possible to compute the vibrational frequency.  In this article, a coordinate transformation is defined to interpolate between different configurations during dynamics.  Possible sources of error in this transformation are evaluated </w:t>
      </w:r>
      <w:r w:rsidR="00E53E65">
        <w:t>to show how the error in the perturbation can be reduced.  This algorithm was then applied to the solvatochromism of acetophenone to yield a mean unsigned error of 2.2 cm</w:t>
      </w:r>
      <w:r w:rsidR="00E53E65" w:rsidRPr="00E53E65">
        <w:rPr>
          <w:vertAlign w:val="superscript"/>
        </w:rPr>
        <w:t>-1</w:t>
      </w:r>
      <w:r w:rsidR="00E53E65">
        <w:t xml:space="preserve"> in the solvatochromic shifts at the level of PM3/OPLS-AA.  Additionally, specific reaction parameters were optimized for PM3 to better characterize the acetophenone in methanol hydrogen bonding state</w:t>
      </w:r>
      <w:r w:rsidR="001474F1">
        <w:t>s.  This PM3-SRP was then used to compute two-dimensional infrared photon echo spectra that show hydrogen bond exchange.  The computed spectra agree with experiment to a reasonable degree of certa</w:t>
      </w:r>
      <w:r w:rsidR="002E2215">
        <w:t>inty, which suggests that QVP can be</w:t>
      </w:r>
      <w:r w:rsidR="001474F1">
        <w:t xml:space="preserve"> directly applicable to monitoring vibrational dynamics in the condensed phase.</w:t>
      </w:r>
    </w:p>
    <w:p w14:paraId="34F68C09" w14:textId="77777777" w:rsidR="006774A0" w:rsidRDefault="006774A0">
      <w:pPr>
        <w:spacing w:after="0"/>
        <w:jc w:val="left"/>
        <w:rPr>
          <w:rFonts w:ascii="Times New Roman" w:hAnsi="Times New Roman"/>
          <w:b/>
          <w:szCs w:val="24"/>
          <w:lang w:eastAsia="zh-CN"/>
        </w:rPr>
      </w:pPr>
      <w:r>
        <w:rPr>
          <w:rFonts w:ascii="Times New Roman" w:hAnsi="Times New Roman"/>
          <w:b/>
          <w:szCs w:val="24"/>
          <w:lang w:eastAsia="zh-CN"/>
        </w:rPr>
        <w:br w:type="page"/>
      </w:r>
    </w:p>
    <w:p w14:paraId="7166F94D" w14:textId="77777777" w:rsidR="006774A0" w:rsidRDefault="006774A0">
      <w:pPr>
        <w:spacing w:after="0"/>
        <w:jc w:val="left"/>
        <w:rPr>
          <w:rFonts w:ascii="Times New Roman" w:hAnsi="Times New Roman"/>
          <w:szCs w:val="24"/>
          <w:lang w:eastAsia="zh-CN"/>
        </w:rPr>
      </w:pPr>
      <w:r w:rsidRPr="006774A0">
        <w:rPr>
          <w:rFonts w:ascii="Times New Roman" w:hAnsi="Times New Roman"/>
          <w:szCs w:val="24"/>
          <w:lang w:eastAsia="zh-CN"/>
        </w:rPr>
        <w:lastRenderedPageBreak/>
        <w:t>TOC graphics.</w:t>
      </w:r>
    </w:p>
    <w:p w14:paraId="1676FC7B" w14:textId="77777777" w:rsidR="00ED2C92" w:rsidRDefault="00ED2C92">
      <w:pPr>
        <w:spacing w:after="0"/>
        <w:jc w:val="left"/>
        <w:rPr>
          <w:rFonts w:ascii="Times New Roman" w:hAnsi="Times New Roman"/>
          <w:szCs w:val="24"/>
          <w:lang w:eastAsia="zh-CN"/>
        </w:rPr>
      </w:pPr>
    </w:p>
    <w:p w14:paraId="6DC0B7BF" w14:textId="77777777" w:rsidR="00ED2C92" w:rsidRDefault="00CB791B">
      <w:pPr>
        <w:spacing w:after="0"/>
        <w:jc w:val="left"/>
        <w:rPr>
          <w:rFonts w:ascii="Times New Roman" w:hAnsi="Times New Roman"/>
          <w:szCs w:val="24"/>
          <w:lang w:eastAsia="zh-CN"/>
        </w:rPr>
      </w:pPr>
      <w:r>
        <w:rPr>
          <w:rFonts w:ascii="Times New Roman" w:hAnsi="Times New Roman"/>
          <w:noProof/>
          <w:szCs w:val="24"/>
        </w:rPr>
        <w:drawing>
          <wp:inline distT="0" distB="0" distL="0" distR="0" wp14:anchorId="133D8056" wp14:editId="39711CF0">
            <wp:extent cx="3191256" cy="255117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c-2.png"/>
                    <pic:cNvPicPr/>
                  </pic:nvPicPr>
                  <pic:blipFill>
                    <a:blip r:embed="rId8"/>
                    <a:stretch>
                      <a:fillRect/>
                    </a:stretch>
                  </pic:blipFill>
                  <pic:spPr>
                    <a:xfrm>
                      <a:off x="0" y="0"/>
                      <a:ext cx="3191256" cy="2551176"/>
                    </a:xfrm>
                    <a:prstGeom prst="rect">
                      <a:avLst/>
                    </a:prstGeom>
                  </pic:spPr>
                </pic:pic>
              </a:graphicData>
            </a:graphic>
          </wp:inline>
        </w:drawing>
      </w:r>
    </w:p>
    <w:p w14:paraId="15561C04" w14:textId="77777777" w:rsidR="007A303F" w:rsidRDefault="007A303F">
      <w:pPr>
        <w:spacing w:after="0"/>
        <w:jc w:val="left"/>
        <w:rPr>
          <w:rFonts w:ascii="Times New Roman" w:hAnsi="Times New Roman"/>
          <w:szCs w:val="24"/>
          <w:lang w:eastAsia="zh-CN"/>
        </w:rPr>
      </w:pPr>
    </w:p>
    <w:p w14:paraId="237D8239" w14:textId="77777777" w:rsidR="006D3C52" w:rsidRPr="006774A0" w:rsidRDefault="006D3C52">
      <w:pPr>
        <w:spacing w:after="0"/>
        <w:jc w:val="left"/>
        <w:rPr>
          <w:rFonts w:ascii="Times New Roman" w:hAnsi="Times New Roman"/>
          <w:szCs w:val="24"/>
          <w:lang w:eastAsia="zh-CN"/>
        </w:rPr>
      </w:pPr>
      <w:r w:rsidRPr="006774A0">
        <w:rPr>
          <w:rFonts w:ascii="Times New Roman" w:hAnsi="Times New Roman"/>
          <w:szCs w:val="24"/>
          <w:lang w:eastAsia="zh-CN"/>
        </w:rPr>
        <w:br w:type="page"/>
      </w:r>
    </w:p>
    <w:p w14:paraId="20F98419" w14:textId="77777777" w:rsidR="007171B1" w:rsidRDefault="006D3C52" w:rsidP="006D3C52">
      <w:pPr>
        <w:pStyle w:val="TAMainText"/>
        <w:spacing w:after="240"/>
        <w:ind w:firstLine="0"/>
        <w:jc w:val="left"/>
        <w:rPr>
          <w:rFonts w:ascii="Times New Roman" w:hAnsi="Times New Roman"/>
          <w:b/>
          <w:szCs w:val="24"/>
          <w:lang w:eastAsia="zh-CN"/>
        </w:rPr>
      </w:pPr>
      <w:r w:rsidRPr="006774A0">
        <w:rPr>
          <w:rFonts w:ascii="Times New Roman" w:hAnsi="Times New Roman"/>
          <w:b/>
          <w:szCs w:val="24"/>
          <w:lang w:eastAsia="zh-CN"/>
        </w:rPr>
        <w:lastRenderedPageBreak/>
        <w:t xml:space="preserve">1.  </w:t>
      </w:r>
      <w:r w:rsidR="00DD1896" w:rsidRPr="006774A0">
        <w:rPr>
          <w:rFonts w:ascii="Times New Roman" w:hAnsi="Times New Roman"/>
          <w:b/>
          <w:szCs w:val="24"/>
          <w:lang w:eastAsia="zh-CN"/>
        </w:rPr>
        <w:t>Introduction</w:t>
      </w:r>
    </w:p>
    <w:p w14:paraId="1F4D8030" w14:textId="77777777" w:rsidR="00046F2E" w:rsidRDefault="0096546B" w:rsidP="006D3C52">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r>
      <w:r w:rsidR="00031BA0">
        <w:rPr>
          <w:rFonts w:ascii="Times New Roman" w:hAnsi="Times New Roman"/>
          <w:szCs w:val="24"/>
          <w:lang w:eastAsia="zh-CN"/>
        </w:rPr>
        <w:t>Two dimensional infrared spectroscopy (2DIR)</w:t>
      </w:r>
      <w:r w:rsidR="00CC3133">
        <w:rPr>
          <w:rFonts w:ascii="Times New Roman" w:hAnsi="Times New Roman"/>
          <w:szCs w:val="24"/>
          <w:lang w:eastAsia="zh-CN"/>
        </w:rPr>
        <w:t xml:space="preserve"> provides a lens into the microscopic environment</w:t>
      </w:r>
      <w:r w:rsidR="00A83879">
        <w:rPr>
          <w:rFonts w:ascii="Times New Roman" w:hAnsi="Times New Roman"/>
          <w:szCs w:val="24"/>
          <w:lang w:eastAsia="zh-CN"/>
        </w:rPr>
        <w:t xml:space="preserve"> on a time scale permissible to study dynamics</w:t>
      </w:r>
      <w:r w:rsidR="00CC3133">
        <w:rPr>
          <w:rFonts w:ascii="Times New Roman" w:hAnsi="Times New Roman"/>
          <w:szCs w:val="24"/>
          <w:lang w:eastAsia="zh-CN"/>
        </w:rPr>
        <w:t>.</w:t>
      </w:r>
      <w:r w:rsidR="00913C2E">
        <w:rPr>
          <w:rFonts w:ascii="Times New Roman" w:hAnsi="Times New Roman"/>
          <w:szCs w:val="24"/>
          <w:lang w:eastAsia="zh-CN"/>
        </w:rPr>
        <w:fldChar w:fldCharType="begin">
          <w:fldData xml:space="preserve">PEVuZE5vdGU+PENpdGU+PEF1dGhvcj5DaG88L0F1dGhvcj48WWVhcj4yMDA4PC9ZZWFyPjxJRFRl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</w:fldData>
        </w:fldChar>
      </w:r>
      <w:r w:rsidR="00913C2E">
        <w:rPr>
          <w:rFonts w:ascii="Times New Roman" w:hAnsi="Times New Roman"/>
          <w:szCs w:val="24"/>
          <w:lang w:eastAsia="zh-CN"/>
        </w:rPr>
        <w:instrText xml:space="preserve"> ADDIN EN.CITE </w:instrText>
      </w:r>
      <w:r w:rsidR="00913C2E">
        <w:rPr>
          <w:rFonts w:ascii="Times New Roman" w:hAnsi="Times New Roman"/>
          <w:szCs w:val="24"/>
          <w:lang w:eastAsia="zh-CN"/>
        </w:rPr>
        <w:fldChar w:fldCharType="begin">
          <w:fldData xml:space="preserve">PEVuZE5vdGU+PENpdGU+PEF1dGhvcj5DaG88L0F1dGhvcj48WWVhcj4yMDA4PC9ZZWFyPjxJRFRl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</w:fldData>
        </w:fldChar>
      </w:r>
      <w:r w:rsidR="00913C2E">
        <w:rPr>
          <w:rFonts w:ascii="Times New Roman" w:hAnsi="Times New Roman"/>
          <w:szCs w:val="24"/>
          <w:lang w:eastAsia="zh-CN"/>
        </w:rPr>
        <w:instrText xml:space="preserve"> ADDIN EN.CITE.DATA </w:instrText>
      </w:r>
      <w:r w:rsidR="00913C2E">
        <w:rPr>
          <w:rFonts w:ascii="Times New Roman" w:hAnsi="Times New Roman"/>
          <w:szCs w:val="24"/>
          <w:lang w:eastAsia="zh-CN"/>
        </w:rPr>
      </w:r>
      <w:r w:rsidR="00913C2E">
        <w:rPr>
          <w:rFonts w:ascii="Times New Roman" w:hAnsi="Times New Roman"/>
          <w:szCs w:val="24"/>
          <w:lang w:eastAsia="zh-CN"/>
        </w:rPr>
        <w:fldChar w:fldCharType="end"/>
      </w:r>
      <w:r w:rsidR="00913C2E">
        <w:rPr>
          <w:rFonts w:ascii="Times New Roman" w:hAnsi="Times New Roman"/>
          <w:szCs w:val="24"/>
          <w:lang w:eastAsia="zh-CN"/>
        </w:rPr>
      </w:r>
      <w:r w:rsidR="00913C2E">
        <w:rPr>
          <w:rFonts w:ascii="Times New Roman" w:hAnsi="Times New Roman"/>
          <w:szCs w:val="24"/>
          <w:lang w:eastAsia="zh-CN"/>
        </w:rPr>
        <w:fldChar w:fldCharType="separate"/>
      </w:r>
      <w:r w:rsidR="00913C2E" w:rsidRPr="00913C2E">
        <w:rPr>
          <w:rFonts w:ascii="Times New Roman" w:hAnsi="Times New Roman"/>
          <w:noProof/>
          <w:szCs w:val="24"/>
          <w:vertAlign w:val="superscript"/>
          <w:lang w:eastAsia="zh-CN"/>
        </w:rPr>
        <w:t>1-5</w:t>
      </w:r>
      <w:r w:rsidR="00913C2E">
        <w:rPr>
          <w:rFonts w:ascii="Times New Roman" w:hAnsi="Times New Roman"/>
          <w:szCs w:val="24"/>
          <w:lang w:eastAsia="zh-CN"/>
        </w:rPr>
        <w:fldChar w:fldCharType="end"/>
      </w:r>
      <w:r w:rsidR="00A83879">
        <w:rPr>
          <w:rFonts w:ascii="Times New Roman" w:hAnsi="Times New Roman"/>
          <w:szCs w:val="24"/>
          <w:lang w:eastAsia="zh-CN"/>
        </w:rPr>
        <w:t xml:space="preserve">  </w:t>
      </w:r>
      <w:r w:rsidR="004A39B3">
        <w:rPr>
          <w:rFonts w:ascii="Times New Roman" w:hAnsi="Times New Roman"/>
          <w:szCs w:val="24"/>
          <w:lang w:eastAsia="zh-CN"/>
        </w:rPr>
        <w:t>2DIR spectroscopy of the amide I b</w:t>
      </w:r>
      <w:r w:rsidR="00D729E1">
        <w:rPr>
          <w:rFonts w:ascii="Times New Roman" w:hAnsi="Times New Roman"/>
          <w:szCs w:val="24"/>
          <w:lang w:eastAsia="zh-CN"/>
        </w:rPr>
        <w:t>and show</w:t>
      </w:r>
      <w:r w:rsidR="00125570">
        <w:rPr>
          <w:rFonts w:ascii="Times New Roman" w:hAnsi="Times New Roman"/>
          <w:szCs w:val="24"/>
          <w:lang w:eastAsia="zh-CN"/>
        </w:rPr>
        <w:t>s</w:t>
      </w:r>
      <w:r w:rsidR="00D729E1">
        <w:rPr>
          <w:rFonts w:ascii="Times New Roman" w:hAnsi="Times New Roman"/>
          <w:szCs w:val="24"/>
          <w:lang w:eastAsia="zh-CN"/>
        </w:rPr>
        <w:t xml:space="preserve"> promise in the resolution of protein structures</w:t>
      </w:r>
      <w:r w:rsidR="00125570">
        <w:rPr>
          <w:rFonts w:ascii="Times New Roman" w:hAnsi="Times New Roman"/>
          <w:szCs w:val="24"/>
          <w:lang w:eastAsia="zh-CN"/>
        </w:rPr>
        <w:t>.</w:t>
      </w:r>
      <w:r w:rsidR="00913C2E">
        <w:rPr>
          <w:rFonts w:ascii="Times New Roman" w:hAnsi="Times New Roman"/>
          <w:szCs w:val="24"/>
          <w:lang w:eastAsia="zh-CN"/>
        </w:rPr>
        <w:fldChar w:fldCharType="begin">
          <w:fldData xml:space="preserve">PEVuZE5vdGU+PENpdGU+PEF1dGhvcj5HaG9zaDwvQXV0aG9yPjxZZWFyPjIwMTc8L1llYXI+PElE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PEVuZE5vdGU+PENpdGU+PEF1dGhvcj5HaG9zaDwvQXV0aG9yPjxZZWFyPjIwMTc8L1llYXI+PElE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913C2E">
        <w:rPr>
          <w:rFonts w:ascii="Times New Roman" w:hAnsi="Times New Roman"/>
          <w:szCs w:val="24"/>
          <w:lang w:eastAsia="zh-CN"/>
        </w:rPr>
      </w:r>
      <w:r w:rsidR="00913C2E">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2, 3, 6</w:t>
      </w:r>
      <w:r w:rsidR="00913C2E">
        <w:rPr>
          <w:rFonts w:ascii="Times New Roman" w:hAnsi="Times New Roman"/>
          <w:szCs w:val="24"/>
          <w:lang w:eastAsia="zh-CN"/>
        </w:rPr>
        <w:fldChar w:fldCharType="end"/>
      </w:r>
      <w:r w:rsidR="00125570">
        <w:rPr>
          <w:rFonts w:ascii="Times New Roman" w:hAnsi="Times New Roman"/>
          <w:szCs w:val="24"/>
          <w:lang w:eastAsia="zh-CN"/>
        </w:rPr>
        <w:t xml:space="preserve">  Additionally, 2DIR permits the resolution of condensed phase hydrogen bond dynamics</w:t>
      </w:r>
      <w:r w:rsidR="008675B1">
        <w:rPr>
          <w:rFonts w:ascii="Times New Roman" w:hAnsi="Times New Roman"/>
          <w:szCs w:val="24"/>
          <w:lang w:eastAsia="zh-CN"/>
        </w:rPr>
        <w:t>.</w:t>
      </w:r>
      <w:r w:rsidR="00913C2E">
        <w:rPr>
          <w:rFonts w:ascii="Times New Roman" w:hAnsi="Times New Roman"/>
          <w:szCs w:val="24"/>
          <w:lang w:eastAsia="zh-CN"/>
        </w:rPr>
        <w:fldChar w:fldCharType="begin">
          <w:fldData xml:space="preserve">PEVuZE5vdGU+PENpdGU+PEF1dGhvcj5QZXJha2lzPC9BdXRob3I+PFllYXI+MjAxNjwvWWVhcj48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</w:fldData>
        </w:fldChar>
      </w:r>
      <w:r w:rsidR="00913C2E">
        <w:rPr>
          <w:rFonts w:ascii="Times New Roman" w:hAnsi="Times New Roman"/>
          <w:szCs w:val="24"/>
          <w:lang w:eastAsia="zh-CN"/>
        </w:rPr>
        <w:instrText xml:space="preserve"> ADDIN EN.CITE </w:instrText>
      </w:r>
      <w:r w:rsidR="00913C2E">
        <w:rPr>
          <w:rFonts w:ascii="Times New Roman" w:hAnsi="Times New Roman"/>
          <w:szCs w:val="24"/>
          <w:lang w:eastAsia="zh-CN"/>
        </w:rPr>
        <w:fldChar w:fldCharType="begin">
          <w:fldData xml:space="preserve">PEVuZE5vdGU+PENpdGU+PEF1dGhvcj5QZXJha2lzPC9BdXRob3I+PFllYXI+MjAxNjwvWWVhcj48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</w:fldData>
        </w:fldChar>
      </w:r>
      <w:r w:rsidR="00913C2E">
        <w:rPr>
          <w:rFonts w:ascii="Times New Roman" w:hAnsi="Times New Roman"/>
          <w:szCs w:val="24"/>
          <w:lang w:eastAsia="zh-CN"/>
        </w:rPr>
        <w:instrText xml:space="preserve"> ADDIN EN.CITE.DATA </w:instrText>
      </w:r>
      <w:r w:rsidR="00913C2E">
        <w:rPr>
          <w:rFonts w:ascii="Times New Roman" w:hAnsi="Times New Roman"/>
          <w:szCs w:val="24"/>
          <w:lang w:eastAsia="zh-CN"/>
        </w:rPr>
      </w:r>
      <w:r w:rsidR="00913C2E">
        <w:rPr>
          <w:rFonts w:ascii="Times New Roman" w:hAnsi="Times New Roman"/>
          <w:szCs w:val="24"/>
          <w:lang w:eastAsia="zh-CN"/>
        </w:rPr>
        <w:fldChar w:fldCharType="end"/>
      </w:r>
      <w:r w:rsidR="00913C2E">
        <w:rPr>
          <w:rFonts w:ascii="Times New Roman" w:hAnsi="Times New Roman"/>
          <w:szCs w:val="24"/>
          <w:lang w:eastAsia="zh-CN"/>
        </w:rPr>
      </w:r>
      <w:r w:rsidR="00913C2E">
        <w:rPr>
          <w:rFonts w:ascii="Times New Roman" w:hAnsi="Times New Roman"/>
          <w:szCs w:val="24"/>
          <w:lang w:eastAsia="zh-CN"/>
        </w:rPr>
        <w:fldChar w:fldCharType="separate"/>
      </w:r>
      <w:r w:rsidR="00913C2E" w:rsidRPr="00913C2E">
        <w:rPr>
          <w:rFonts w:ascii="Times New Roman" w:hAnsi="Times New Roman"/>
          <w:noProof/>
          <w:szCs w:val="24"/>
          <w:vertAlign w:val="superscript"/>
          <w:lang w:eastAsia="zh-CN"/>
        </w:rPr>
        <w:t>7-10</w:t>
      </w:r>
      <w:r w:rsidR="00913C2E">
        <w:rPr>
          <w:rFonts w:ascii="Times New Roman" w:hAnsi="Times New Roman"/>
          <w:szCs w:val="24"/>
          <w:lang w:eastAsia="zh-CN"/>
        </w:rPr>
        <w:fldChar w:fldCharType="end"/>
      </w:r>
    </w:p>
    <w:p w14:paraId="7B3B6163" w14:textId="77777777" w:rsidR="008675B1" w:rsidRDefault="00B62FA2" w:rsidP="006D3C52">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t>At this stage in the development of 2DIR method</w:t>
      </w:r>
      <w:r w:rsidR="00D322C7">
        <w:rPr>
          <w:rFonts w:ascii="Times New Roman" w:hAnsi="Times New Roman"/>
          <w:szCs w:val="24"/>
          <w:lang w:eastAsia="zh-CN"/>
        </w:rPr>
        <w:t>s</w:t>
      </w:r>
      <w:r>
        <w:rPr>
          <w:rFonts w:ascii="Times New Roman" w:hAnsi="Times New Roman"/>
          <w:szCs w:val="24"/>
          <w:lang w:eastAsia="zh-CN"/>
        </w:rPr>
        <w:t>, computation provides unique insight into the interpretation of</w:t>
      </w:r>
      <w:r w:rsidR="00D322C7">
        <w:rPr>
          <w:rFonts w:ascii="Times New Roman" w:hAnsi="Times New Roman"/>
          <w:szCs w:val="24"/>
          <w:lang w:eastAsia="zh-CN"/>
        </w:rPr>
        <w:t xml:space="preserve"> spectra through molecular simulation. </w:t>
      </w:r>
      <w:r w:rsidR="00586476">
        <w:rPr>
          <w:rFonts w:ascii="Times New Roman" w:hAnsi="Times New Roman"/>
          <w:szCs w:val="24"/>
          <w:lang w:eastAsia="zh-CN"/>
        </w:rPr>
        <w:t xml:space="preserve"> A </w:t>
      </w:r>
      <w:r w:rsidR="00195266">
        <w:rPr>
          <w:rFonts w:ascii="Times New Roman" w:hAnsi="Times New Roman"/>
          <w:szCs w:val="24"/>
          <w:lang w:eastAsia="zh-CN"/>
        </w:rPr>
        <w:t>common</w:t>
      </w:r>
      <w:r w:rsidR="00586476">
        <w:rPr>
          <w:rFonts w:ascii="Times New Roman" w:hAnsi="Times New Roman"/>
          <w:szCs w:val="24"/>
          <w:lang w:eastAsia="zh-CN"/>
        </w:rPr>
        <w:t xml:space="preserve"> part in the simulation of 2DIR signals is the evaluation of the vibrational frequencies for a molecular dynamics trajectory.  The most popular approaches use a mapping procedure based on electrostatic</w:t>
      </w:r>
      <w:r w:rsidR="00FB6E19">
        <w:rPr>
          <w:rFonts w:ascii="Times New Roman" w:hAnsi="Times New Roman"/>
          <w:szCs w:val="24"/>
          <w:lang w:eastAsia="zh-CN"/>
        </w:rPr>
        <w:t>s.</w:t>
      </w:r>
      <w:r w:rsidR="00913C2E">
        <w:rPr>
          <w:rFonts w:ascii="Times New Roman" w:hAnsi="Times New Roman"/>
          <w:szCs w:val="24"/>
          <w:lang w:eastAsia="zh-CN"/>
        </w:rPr>
        <w:fldChar w:fldCharType="begin">
          <w:fldData xml:space="preserve">PEVuZE5vdGU+PENpdGU+PEF1dGhvcj5SZXBwZXJ0PC9BdXRob3I+PFllYXI+MjAxMzwvWWVhcj48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</w:fldData>
        </w:fldChar>
      </w:r>
      <w:r w:rsidR="009344AB">
        <w:rPr>
          <w:rFonts w:ascii="Times New Roman" w:hAnsi="Times New Roman"/>
          <w:szCs w:val="24"/>
          <w:lang w:eastAsia="zh-CN"/>
        </w:rPr>
        <w:instrText xml:space="preserve"> ADDIN EN.CITE </w:instrText>
      </w:r>
      <w:r w:rsidR="009344AB">
        <w:rPr>
          <w:rFonts w:ascii="Times New Roman" w:hAnsi="Times New Roman"/>
          <w:szCs w:val="24"/>
          <w:lang w:eastAsia="zh-CN"/>
        </w:rPr>
        <w:fldChar w:fldCharType="begin">
          <w:fldData xml:space="preserve">PEVuZE5vdGU+PENpdGU+PEF1dGhvcj5SZXBwZXJ0PC9BdXRob3I+PFllYXI+MjAxMzwvWWVhcj48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</w:fldData>
        </w:fldChar>
      </w:r>
      <w:r w:rsidR="009344AB">
        <w:rPr>
          <w:rFonts w:ascii="Times New Roman" w:hAnsi="Times New Roman"/>
          <w:szCs w:val="24"/>
          <w:lang w:eastAsia="zh-CN"/>
        </w:rPr>
        <w:instrText xml:space="preserve"> ADDIN EN.CITE.DATA </w:instrText>
      </w:r>
      <w:r w:rsidR="009344AB">
        <w:rPr>
          <w:rFonts w:ascii="Times New Roman" w:hAnsi="Times New Roman"/>
          <w:szCs w:val="24"/>
          <w:lang w:eastAsia="zh-CN"/>
        </w:rPr>
      </w:r>
      <w:r w:rsidR="009344AB">
        <w:rPr>
          <w:rFonts w:ascii="Times New Roman" w:hAnsi="Times New Roman"/>
          <w:szCs w:val="24"/>
          <w:lang w:eastAsia="zh-CN"/>
        </w:rPr>
        <w:fldChar w:fldCharType="end"/>
      </w:r>
      <w:r w:rsidR="00913C2E">
        <w:rPr>
          <w:rFonts w:ascii="Times New Roman" w:hAnsi="Times New Roman"/>
          <w:szCs w:val="24"/>
          <w:lang w:eastAsia="zh-CN"/>
        </w:rPr>
      </w:r>
      <w:r w:rsidR="00913C2E">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11-20</w:t>
      </w:r>
      <w:r w:rsidR="00913C2E">
        <w:rPr>
          <w:rFonts w:ascii="Times New Roman" w:hAnsi="Times New Roman"/>
          <w:szCs w:val="24"/>
          <w:lang w:eastAsia="zh-CN"/>
        </w:rPr>
        <w:fldChar w:fldCharType="end"/>
      </w:r>
      <w:r w:rsidR="00FB6E19">
        <w:rPr>
          <w:rFonts w:ascii="Times New Roman" w:hAnsi="Times New Roman"/>
          <w:szCs w:val="24"/>
          <w:lang w:eastAsia="zh-CN"/>
        </w:rPr>
        <w:t xml:space="preserve"> </w:t>
      </w:r>
      <w:r w:rsidR="007E6FFF">
        <w:rPr>
          <w:rFonts w:ascii="Times New Roman" w:hAnsi="Times New Roman"/>
          <w:szCs w:val="24"/>
          <w:lang w:eastAsia="zh-CN"/>
        </w:rPr>
        <w:t xml:space="preserve">Historically, Cho </w:t>
      </w:r>
      <w:r w:rsidR="00195266">
        <w:rPr>
          <w:rFonts w:ascii="Times New Roman" w:hAnsi="Times New Roman"/>
          <w:szCs w:val="24"/>
          <w:lang w:eastAsia="zh-CN"/>
        </w:rPr>
        <w:t>proposed</w:t>
      </w:r>
      <w:r w:rsidR="007E6FFF">
        <w:rPr>
          <w:rFonts w:ascii="Times New Roman" w:hAnsi="Times New Roman"/>
          <w:szCs w:val="24"/>
          <w:lang w:eastAsia="zh-CN"/>
        </w:rPr>
        <w:t xml:space="preserve"> the use of electrostatic potential </w:t>
      </w:r>
      <w:r w:rsidR="002D48C5">
        <w:rPr>
          <w:rFonts w:ascii="Times New Roman" w:hAnsi="Times New Roman"/>
          <w:szCs w:val="24"/>
          <w:lang w:eastAsia="zh-CN"/>
        </w:rPr>
        <w:t>at key positions in the mode to determine the vibrational frequency based on a set of Hartree-Fock structures.</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&lt;EndNote&gt;&lt;Cite&gt;&lt;Author&gt;Ham&lt;/Author&gt;&lt;Year&gt;2003&lt;/Year&gt;&lt;IDText&gt;Correlation between electronic and molecular structure distortions and vibrational properties. II. Amide I modes of NMA-nD2O complexes&lt;/IDText&gt;&lt;DisplayText&gt;&lt;style face="superscript"&gt;21&lt;/style&gt;&lt;/DisplayText&gt;&lt;record&gt;&lt;isbn&gt;0021-9606&lt;/isbn&gt;&lt;titles&gt;&lt;title&gt;Correlation between electronic and molecular structure distortions and vibrational properties. II. Amide I modes of NMA-nD2O complexes&lt;/title&gt;&lt;secondary-title&gt;Journal of Chemical Physics&lt;/secondary-title&gt;&lt;/titles&gt;&lt;pages&gt;3491-3498&lt;/pages&gt;&lt;urls&gt;&lt;pdf-urls&gt;&lt;url&gt;file:///C:/Users/agrof/Mendeley Desktop/Ham et al/Journal of Chemical Physics/cho-jcp-2003-nma-emap-2.pdf&lt;/url&gt;&lt;/pdf-urls&gt;&lt;/urls&gt;&lt;number&gt;8&lt;/number&gt;&lt;contributors&gt;&lt;authors&gt;&lt;author&gt;Ham, Sihyun&lt;/author&gt;&lt;author&gt;Kim, Joo Hee&lt;/author&gt;&lt;author&gt;Lee, Hochan&lt;/author&gt;&lt;author&gt;Cho, Minhaeng&lt;/author&gt;&lt;/authors&gt;&lt;/contributors&gt;&lt;added-date format="utc"&gt;1509389867&lt;/added-date&gt;&lt;ref-type name="Journal Article"&gt;17&lt;/ref-type&gt;&lt;dates&gt;&lt;year&gt;2003&lt;/year&gt;&lt;/dates&gt;&lt;rec-number&gt;799&lt;/rec-number&gt;&lt;last-updated-date format="utc"&gt;1509389867&lt;/last-updated-date&gt;&lt;electronic-resource-num&gt;10.1063/1.1536980&lt;/electronic-resource-num&gt;&lt;volume&gt;118&lt;/volume&gt;&lt;/record&gt;&lt;/Cite&gt;&lt;/EndNote&gt;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21</w:t>
      </w:r>
      <w:r w:rsidR="009344AB">
        <w:rPr>
          <w:rFonts w:ascii="Times New Roman" w:hAnsi="Times New Roman"/>
          <w:szCs w:val="24"/>
          <w:lang w:eastAsia="zh-CN"/>
        </w:rPr>
        <w:fldChar w:fldCharType="end"/>
      </w:r>
      <w:r w:rsidR="002D48C5">
        <w:rPr>
          <w:rFonts w:ascii="Times New Roman" w:hAnsi="Times New Roman"/>
          <w:szCs w:val="24"/>
          <w:lang w:eastAsia="zh-CN"/>
        </w:rPr>
        <w:t xml:space="preserve">  Later the Cho group went on to generalize this principle for course graining to include</w:t>
      </w:r>
      <w:r w:rsidR="00F45C00">
        <w:rPr>
          <w:rFonts w:ascii="Times New Roman" w:hAnsi="Times New Roman"/>
          <w:szCs w:val="24"/>
          <w:lang w:eastAsia="zh-CN"/>
        </w:rPr>
        <w:t xml:space="preserve"> greater sampling of the electrostatic potential and</w:t>
      </w:r>
      <w:r w:rsidR="002D48C5">
        <w:rPr>
          <w:rFonts w:ascii="Times New Roman" w:hAnsi="Times New Roman"/>
          <w:szCs w:val="24"/>
          <w:lang w:eastAsia="zh-CN"/>
        </w:rPr>
        <w:t xml:space="preserve"> </w:t>
      </w:r>
      <w:r w:rsidR="00F45C00">
        <w:rPr>
          <w:rFonts w:ascii="Times New Roman" w:hAnsi="Times New Roman"/>
          <w:szCs w:val="24"/>
          <w:lang w:eastAsia="zh-CN"/>
        </w:rPr>
        <w:t>using density functional</w:t>
      </w:r>
      <w:r w:rsidR="00524CE0">
        <w:rPr>
          <w:rFonts w:ascii="Times New Roman" w:hAnsi="Times New Roman"/>
          <w:szCs w:val="24"/>
          <w:lang w:eastAsia="zh-CN"/>
        </w:rPr>
        <w:t xml:space="preserve"> theory (DFT)</w:t>
      </w:r>
      <w:r w:rsidR="00F45C00">
        <w:rPr>
          <w:rFonts w:ascii="Times New Roman" w:hAnsi="Times New Roman"/>
          <w:szCs w:val="24"/>
          <w:lang w:eastAsia="zh-CN"/>
        </w:rPr>
        <w:t xml:space="preserve"> structures for fitting,</w:t>
      </w:r>
      <w:r w:rsidR="009344AB">
        <w:rPr>
          <w:rFonts w:ascii="Times New Roman" w:hAnsi="Times New Roman"/>
          <w:szCs w:val="24"/>
          <w:lang w:eastAsia="zh-CN"/>
        </w:rPr>
        <w:fldChar w:fldCharType="begin">
          <w:fldData xml:space="preserve">PEVuZE5vdGU+PENpdGU+PEF1dGhvcj5CxYJhc2lhazwvQXV0aG9yPjxZZWFyPjIwMTQ8L1llYXI+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PEVuZE5vdGU+PENpdGU+PEF1dGhvcj5CxYJhc2lhazwvQXV0aG9yPjxZZWFyPjIwMTQ8L1llYXI+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9344AB">
        <w:rPr>
          <w:rFonts w:ascii="Times New Roman" w:hAnsi="Times New Roman"/>
          <w:szCs w:val="24"/>
          <w:lang w:eastAsia="zh-CN"/>
        </w:rPr>
      </w:r>
      <w:r w:rsidR="009344AB">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22, 23</w:t>
      </w:r>
      <w:r w:rsidR="009344AB">
        <w:rPr>
          <w:rFonts w:ascii="Times New Roman" w:hAnsi="Times New Roman"/>
          <w:szCs w:val="24"/>
          <w:lang w:eastAsia="zh-CN"/>
        </w:rPr>
        <w:fldChar w:fldCharType="end"/>
      </w:r>
      <w:r w:rsidR="00F45C00">
        <w:rPr>
          <w:rFonts w:ascii="Times New Roman" w:hAnsi="Times New Roman"/>
          <w:szCs w:val="24"/>
          <w:lang w:eastAsia="zh-CN"/>
        </w:rPr>
        <w:t xml:space="preserve"> and to include </w:t>
      </w:r>
      <w:r w:rsidR="002D48C5">
        <w:rPr>
          <w:rFonts w:ascii="Times New Roman" w:hAnsi="Times New Roman"/>
          <w:szCs w:val="24"/>
          <w:lang w:eastAsia="zh-CN"/>
        </w:rPr>
        <w:t>exchange and dispersion explicitly.</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&lt;EndNote&gt;&lt;Cite&gt;&lt;Author&gt;Błasiak&lt;/Author&gt;&lt;Year&gt;2015&lt;/Year&gt;&lt;IDText&gt;Vibrational solvatochromism. III. Rigorous treatment of the dispersion interaction contribution&lt;/IDText&gt;&lt;DisplayText&gt;&lt;style face="superscript"&gt;24&lt;/style&gt;&lt;/DisplayText&gt;&lt;record&gt;&lt;urls&gt;&lt;related-urls&gt;&lt;url&gt;http://dx.doi.org/10.1063/1.4934667&lt;/url&gt;&lt;/related-urls&gt;&lt;/urls&gt;&lt;titles&gt;&lt;title&gt;Vibrational solvatochromism. III. Rigorous treatment of the dispersion interaction contribution&lt;/title&gt;&lt;secondary-title&gt;Journal of Chemical Physics&lt;/secondary-title&gt;&lt;/titles&gt;&lt;urls&gt;&lt;pdf-urls&gt;&lt;url&gt;file:///C:/Users/agrof/Mendeley Desktop/Błasiak, Cho/Journal of Chemical Physics/Błasiak, Cho - 2015 - Vibrational solvatochromism. III. Rigorous treatment of the dispersion interaction contribution.pdf&lt;/url&gt;&lt;/pdf-urls&gt;&lt;/urls&gt;&lt;number&gt;16&lt;/number&gt;&lt;contributors&gt;&lt;authors&gt;&lt;author&gt;Błasiak, Bartosz&lt;/author&gt;&lt;author&gt;Cho, Minhaeng&lt;/author&gt;&lt;/authors&gt;&lt;/contributors&gt;&lt;added-date format="utc"&gt;1509389872&lt;/added-date&gt;&lt;ref-type name="Journal Article"&gt;17&lt;/ref-type&gt;&lt;dates&gt;&lt;year&gt;2015&lt;/year&gt;&lt;/dates&gt;&lt;rec-number&gt;1049&lt;/rec-number&gt;&lt;last-updated-date format="utc"&gt;1509389872&lt;/last-updated-date&gt;&lt;electronic-resource-num&gt;10.1063/1.4934667&lt;/electronic-resource-num&gt;&lt;volume&gt;143&lt;/volume&gt;&lt;/record&gt;&lt;/Cite&gt;&lt;/EndNote&gt;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24</w:t>
      </w:r>
      <w:r w:rsidR="009344AB">
        <w:rPr>
          <w:rFonts w:ascii="Times New Roman" w:hAnsi="Times New Roman"/>
          <w:szCs w:val="24"/>
          <w:lang w:eastAsia="zh-CN"/>
        </w:rPr>
        <w:fldChar w:fldCharType="end"/>
      </w:r>
    </w:p>
    <w:p w14:paraId="30141CC2" w14:textId="77777777" w:rsidR="0085784F" w:rsidRDefault="00524CE0" w:rsidP="0085784F">
      <w:pPr>
        <w:pStyle w:val="TAMainText"/>
        <w:spacing w:after="240"/>
        <w:ind w:firstLine="720"/>
        <w:jc w:val="left"/>
        <w:rPr>
          <w:rFonts w:ascii="Times New Roman" w:hAnsi="Times New Roman"/>
          <w:szCs w:val="24"/>
        </w:rPr>
      </w:pPr>
      <w:r>
        <w:rPr>
          <w:rFonts w:ascii="Times New Roman" w:hAnsi="Times New Roman"/>
          <w:szCs w:val="24"/>
          <w:lang w:eastAsia="zh-CN"/>
        </w:rPr>
        <w:t>Meanwhile, Skinner and coworkers</w:t>
      </w:r>
      <w:r w:rsidR="009344AB">
        <w:rPr>
          <w:rFonts w:ascii="Times New Roman" w:hAnsi="Times New Roman"/>
          <w:szCs w:val="24"/>
          <w:lang w:eastAsia="zh-CN"/>
        </w:rPr>
        <w:fldChar w:fldCharType="begin">
          <w:fldData xml:space="preserve">PEVuZE5vdGU+PENpdGU+PEF1dGhvcj5TY2htaWR0PC9BdXRob3I+PFllYXI+MjAwNDwvWWVhcj48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PEVuZE5vdGU+PENpdGU+PEF1dGhvcj5TY2htaWR0PC9BdXRob3I+PFllYXI+MjAwNDwvWWVhcj48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9344AB">
        <w:rPr>
          <w:rFonts w:ascii="Times New Roman" w:hAnsi="Times New Roman"/>
          <w:szCs w:val="24"/>
          <w:lang w:eastAsia="zh-CN"/>
        </w:rPr>
      </w:r>
      <w:r w:rsidR="009344AB">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13, 14</w:t>
      </w:r>
      <w:r w:rsidR="009344AB">
        <w:rPr>
          <w:rFonts w:ascii="Times New Roman" w:hAnsi="Times New Roman"/>
          <w:szCs w:val="24"/>
          <w:lang w:eastAsia="zh-CN"/>
        </w:rPr>
        <w:fldChar w:fldCharType="end"/>
      </w:r>
      <w:r w:rsidR="00F45C00">
        <w:rPr>
          <w:rFonts w:ascii="Times New Roman" w:hAnsi="Times New Roman"/>
          <w:szCs w:val="24"/>
          <w:lang w:eastAsia="zh-CN"/>
        </w:rPr>
        <w:t xml:space="preserve"> utilized the electric field</w:t>
      </w:r>
      <w:r w:rsidR="00392100">
        <w:rPr>
          <w:rFonts w:ascii="Times New Roman" w:hAnsi="Times New Roman"/>
          <w:szCs w:val="24"/>
          <w:lang w:eastAsia="zh-CN"/>
        </w:rPr>
        <w:t xml:space="preserve"> instead of the electrostatic potential</w:t>
      </w:r>
      <w:r w:rsidR="00F45C00">
        <w:rPr>
          <w:rFonts w:ascii="Times New Roman" w:hAnsi="Times New Roman"/>
          <w:szCs w:val="24"/>
          <w:lang w:eastAsia="zh-CN"/>
        </w:rPr>
        <w:t xml:space="preserve"> </w:t>
      </w:r>
      <w:r>
        <w:rPr>
          <w:rFonts w:ascii="Times New Roman" w:hAnsi="Times New Roman"/>
          <w:szCs w:val="24"/>
          <w:lang w:eastAsia="zh-CN"/>
        </w:rPr>
        <w:t xml:space="preserve">from a set of DFT structures to optimize a map. </w:t>
      </w:r>
      <w:r w:rsidR="00345087">
        <w:rPr>
          <w:rFonts w:ascii="Times New Roman" w:hAnsi="Times New Roman"/>
          <w:szCs w:val="24"/>
          <w:lang w:eastAsia="zh-CN"/>
        </w:rPr>
        <w:t>Skinner and coworkers</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&lt;EndNote&gt;&lt;Cite&gt;&lt;Author&gt;Wang&lt;/Author&gt;&lt;Year&gt;2011&lt;/Year&gt;&lt;IDText&gt;Development and validation of transferable amide i vibrational frequency maps for peptides&lt;/IDText&gt;&lt;DisplayText&gt;&lt;style face="superscript"&gt;12&lt;/style&gt;&lt;/DisplayText&gt;&lt;record&gt;&lt;isbn&gt;1520-6106&lt;/isbn&gt;&lt;titles&gt;&lt;title&gt;Development and validation of transferable amide i vibrational frequency maps for peptides&lt;/title&gt;&lt;secondary-title&gt;Journal of Physical Chemistry B&lt;/secondary-title&gt;&lt;/titles&gt;&lt;pages&gt;3713-3724&lt;/pages&gt;&lt;urls&gt;&lt;pdf-urls&gt;&lt;url&gt;file:///C:/Users/agrof/Mendeley Desktop/Wang et al/Journal of Physical Chemistry B/Wang et al. - 2011 - Development and validation of transferable amide i vibrational frequency maps for peptides.pdf&lt;/url&gt;&lt;/pdf-urls&gt;&lt;/urls&gt;&lt;number&gt;13&lt;/number&gt;&lt;contributors&gt;&lt;authors&gt;&lt;author&gt;Wang, L.&lt;/author&gt;&lt;author&gt;Middleton, C. T.&lt;/author&gt;&lt;author&gt;Zanni, M. T.&lt;/author&gt;&lt;author&gt;Skinner, J. L.&lt;/author&gt;&lt;/authors&gt;&lt;/contributors&gt;&lt;added-date format="utc"&gt;1509389871&lt;/added-date&gt;&lt;ref-type name="Journal Article"&gt;17&lt;/ref-type&gt;&lt;dates&gt;&lt;year&gt;2011&lt;/year&gt;&lt;/dates&gt;&lt;rec-number&gt;945&lt;/rec-number&gt;&lt;last-updated-date format="utc"&gt;1509389871&lt;/last-updated-date&gt;&lt;electronic-resource-num&gt;10.1021/jp200745r&lt;/electronic-resource-num&gt;&lt;volume&gt;115&lt;/volume&gt;&lt;/record&gt;&lt;/Cite&gt;&lt;/EndNote&gt;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12</w:t>
      </w:r>
      <w:r w:rsidR="009344AB">
        <w:rPr>
          <w:rFonts w:ascii="Times New Roman" w:hAnsi="Times New Roman"/>
          <w:szCs w:val="24"/>
          <w:lang w:eastAsia="zh-CN"/>
        </w:rPr>
        <w:fldChar w:fldCharType="end"/>
      </w:r>
      <w:r w:rsidR="00345087">
        <w:rPr>
          <w:rFonts w:ascii="Times New Roman" w:hAnsi="Times New Roman"/>
          <w:szCs w:val="24"/>
          <w:lang w:eastAsia="zh-CN"/>
        </w:rPr>
        <w:t xml:space="preserve"> formulated an electric field map the could be transferable between different environments, eg. different solvents.  Mukamel and coworker</w:t>
      </w:r>
      <w:r w:rsidR="00C75E3B">
        <w:rPr>
          <w:rFonts w:ascii="Times New Roman" w:hAnsi="Times New Roman"/>
          <w:szCs w:val="24"/>
          <w:lang w:eastAsia="zh-CN"/>
        </w:rPr>
        <w:t>s</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&lt;EndNote&gt;&lt;Cite&gt;&lt;Author&gt;Hayashi&lt;/Author&gt;&lt;Year&gt;2005&lt;/Year&gt;&lt;IDText&gt;Electrostatic DFT map for the complete vibrational amide band of NMA&lt;/IDText&gt;&lt;DisplayText&gt;&lt;style face="superscript"&gt;20&lt;/style&gt;&lt;/DisplayText&gt;&lt;record&gt;&lt;isbn&gt;1089-5639&lt;/isbn&gt;&lt;titles&gt;&lt;title&gt;Electrostatic DFT map for the complete vibrational amide band of NMA&lt;/title&gt;&lt;secondary-title&gt;Journal of Physical Chemistry A&lt;/secondary-title&gt;&lt;/titles&gt;&lt;pages&gt;9747-9759&lt;/pages&gt;&lt;urls&gt;&lt;pdf-urls&gt;&lt;url&gt;file:///C:/Users/agrof/Mendeley Desktop/Hayashi, Zhuang, Mukamel/Journal of Physical Chemistry A/mukamel-jpca-2005-emap-complete-amide-band.pdf&lt;/url&gt;&lt;/pdf-urls&gt;&lt;/urls&gt;&lt;number&gt;43&lt;/number&gt;&lt;contributors&gt;&lt;authors&gt;&lt;author&gt;Hayashi, Tomoyuki&lt;/author&gt;&lt;author&gt;Zhuang, Wei&lt;/author&gt;&lt;author&gt;Mukamel, Shaul&lt;/author&gt;&lt;/authors&gt;&lt;/contributors&gt;&lt;added-date format="utc"&gt;1509389867&lt;/added-date&gt;&lt;ref-type name="Journal Article"&gt;17&lt;/ref-type&gt;&lt;dates&gt;&lt;year&gt;2005&lt;/year&gt;&lt;/dates&gt;&lt;rec-number&gt;801&lt;/rec-number&gt;&lt;last-updated-date format="utc"&gt;1509389867&lt;/last-updated-date&gt;&lt;electronic-resource-num&gt;10.1021/jp052324l&lt;/electronic-resource-num&gt;&lt;volume&gt;109&lt;/volume&gt;&lt;/record&gt;&lt;/Cite&gt;&lt;/EndNote&gt;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20</w:t>
      </w:r>
      <w:r w:rsidR="009344AB">
        <w:rPr>
          <w:rFonts w:ascii="Times New Roman" w:hAnsi="Times New Roman"/>
          <w:szCs w:val="24"/>
          <w:lang w:eastAsia="zh-CN"/>
        </w:rPr>
        <w:fldChar w:fldCharType="end"/>
      </w:r>
      <w:r w:rsidR="00345087">
        <w:rPr>
          <w:rFonts w:ascii="Times New Roman" w:hAnsi="Times New Roman"/>
          <w:szCs w:val="24"/>
          <w:lang w:eastAsia="zh-CN"/>
        </w:rPr>
        <w:t xml:space="preserve"> extended this idea to include more points in the map along with the first and second derivatives of the electric field.  Interestingly, this form of electrostatic map parallels the work on linear Stark effect spectroscopy</w:t>
      </w:r>
      <w:r w:rsidR="009344AB">
        <w:rPr>
          <w:rFonts w:ascii="Times New Roman" w:hAnsi="Times New Roman"/>
          <w:szCs w:val="24"/>
        </w:rPr>
        <w:fldChar w:fldCharType="begin">
          <w:fldData xml:space="preserve">PEVuZE5vdGU+PENpdGU+PEF1dGhvcj5GYWZhcm1hbjwvQXV0aG9yPjxZZWFyPjIwMTA8L1llYXI+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</w:fldData>
        </w:fldChar>
      </w:r>
      <w:r w:rsidR="009344AB">
        <w:rPr>
          <w:rFonts w:ascii="Times New Roman" w:hAnsi="Times New Roman"/>
          <w:szCs w:val="24"/>
        </w:rPr>
        <w:instrText xml:space="preserve"> ADDIN EN.CITE </w:instrText>
      </w:r>
      <w:r w:rsidR="009344AB">
        <w:rPr>
          <w:rFonts w:ascii="Times New Roman" w:hAnsi="Times New Roman"/>
          <w:szCs w:val="24"/>
        </w:rPr>
        <w:fldChar w:fldCharType="begin">
          <w:fldData xml:space="preserve">PEVuZE5vdGU+PENpdGU+PEF1dGhvcj5GYWZhcm1hbjwvQXV0aG9yPjxZZWFyPjIwMTA8L1llYXI+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</w:fldData>
        </w:fldChar>
      </w:r>
      <w:r w:rsidR="009344AB">
        <w:rPr>
          <w:rFonts w:ascii="Times New Roman" w:hAnsi="Times New Roman"/>
          <w:szCs w:val="24"/>
        </w:rPr>
        <w:instrText xml:space="preserve"> ADDIN EN.CITE.DATA </w:instrText>
      </w:r>
      <w:r w:rsidR="009344AB">
        <w:rPr>
          <w:rFonts w:ascii="Times New Roman" w:hAnsi="Times New Roman"/>
          <w:szCs w:val="24"/>
        </w:rPr>
      </w:r>
      <w:r w:rsidR="009344AB">
        <w:rPr>
          <w:rFonts w:ascii="Times New Roman" w:hAnsi="Times New Roman"/>
          <w:szCs w:val="24"/>
        </w:rPr>
        <w:fldChar w:fldCharType="end"/>
      </w:r>
      <w:r w:rsidR="009344AB">
        <w:rPr>
          <w:rFonts w:ascii="Times New Roman" w:hAnsi="Times New Roman"/>
          <w:szCs w:val="24"/>
        </w:rPr>
      </w:r>
      <w:r w:rsidR="009344AB">
        <w:rPr>
          <w:rFonts w:ascii="Times New Roman" w:hAnsi="Times New Roman"/>
          <w:szCs w:val="24"/>
        </w:rPr>
        <w:fldChar w:fldCharType="separate"/>
      </w:r>
      <w:r w:rsidR="009344AB" w:rsidRPr="009344AB">
        <w:rPr>
          <w:rFonts w:ascii="Times New Roman" w:hAnsi="Times New Roman"/>
          <w:noProof/>
          <w:szCs w:val="24"/>
          <w:vertAlign w:val="superscript"/>
        </w:rPr>
        <w:t>25-36</w:t>
      </w:r>
      <w:r w:rsidR="009344AB">
        <w:rPr>
          <w:rFonts w:ascii="Times New Roman" w:hAnsi="Times New Roman"/>
          <w:szCs w:val="24"/>
        </w:rPr>
        <w:fldChar w:fldCharType="end"/>
      </w:r>
      <w:r w:rsidR="00345087">
        <w:rPr>
          <w:rFonts w:ascii="Times New Roman" w:hAnsi="Times New Roman"/>
          <w:szCs w:val="24"/>
        </w:rPr>
        <w:t xml:space="preserve"> where the direct connection between solvatochromism and electric field effect</w:t>
      </w:r>
      <w:r w:rsidR="0085784F">
        <w:rPr>
          <w:rFonts w:ascii="Times New Roman" w:hAnsi="Times New Roman"/>
          <w:szCs w:val="24"/>
        </w:rPr>
        <w:t xml:space="preserve">s </w:t>
      </w:r>
      <w:r w:rsidR="00195266">
        <w:rPr>
          <w:rFonts w:ascii="Times New Roman" w:hAnsi="Times New Roman"/>
          <w:szCs w:val="24"/>
        </w:rPr>
        <w:t>can be</w:t>
      </w:r>
      <w:r w:rsidR="0085784F">
        <w:rPr>
          <w:rFonts w:ascii="Times New Roman" w:hAnsi="Times New Roman"/>
          <w:szCs w:val="24"/>
        </w:rPr>
        <w:t xml:space="preserve"> seen.</w:t>
      </w:r>
      <w:r w:rsidR="00195266">
        <w:rPr>
          <w:rFonts w:ascii="Times New Roman" w:hAnsi="Times New Roman"/>
          <w:szCs w:val="24"/>
        </w:rPr>
        <w:t xml:space="preserve">  Additionally, this provides justification for the use of the electric field instead of the electrostatic potential.</w:t>
      </w:r>
      <w:r w:rsidR="0085784F">
        <w:rPr>
          <w:rFonts w:ascii="Times New Roman" w:hAnsi="Times New Roman"/>
          <w:szCs w:val="24"/>
        </w:rPr>
        <w:t xml:space="preserve"> </w:t>
      </w:r>
      <w:r w:rsidR="0085784F" w:rsidRPr="0085784F">
        <w:rPr>
          <w:rFonts w:ascii="Times New Roman" w:hAnsi="Times New Roman"/>
          <w:szCs w:val="24"/>
        </w:rPr>
        <w:t xml:space="preserve"> </w:t>
      </w:r>
      <w:r w:rsidR="0085784F">
        <w:rPr>
          <w:rFonts w:ascii="Times New Roman" w:hAnsi="Times New Roman"/>
          <w:szCs w:val="24"/>
        </w:rPr>
        <w:t xml:space="preserve">In </w:t>
      </w:r>
      <w:r w:rsidR="0085784F">
        <w:rPr>
          <w:rFonts w:ascii="Times New Roman" w:hAnsi="Times New Roman"/>
          <w:szCs w:val="24"/>
        </w:rPr>
        <w:lastRenderedPageBreak/>
        <w:t>practice, the electric field on the probed vibration mode is linearly related to the shi</w:t>
      </w:r>
      <w:r w:rsidR="00195266">
        <w:rPr>
          <w:rFonts w:ascii="Times New Roman" w:hAnsi="Times New Roman"/>
          <w:szCs w:val="24"/>
        </w:rPr>
        <w:t>ft of the vibrational frequency using the equation</w:t>
      </w:r>
      <w:r w:rsidR="0085784F">
        <w:rPr>
          <w:rFonts w:ascii="Times New Roman" w:hAnsi="Times New Roman"/>
          <w:szCs w:val="24"/>
        </w:rPr>
        <w:t xml:space="preserve">  </w:t>
      </w:r>
    </w:p>
    <w:p w14:paraId="0EA019D1" w14:textId="77777777" w:rsidR="0085784F" w:rsidRDefault="0085784F" w:rsidP="0085784F">
      <w:pPr>
        <w:pStyle w:val="TAMainText"/>
        <w:spacing w:after="240"/>
        <w:ind w:firstLine="720"/>
        <w:jc w:val="left"/>
        <w:rPr>
          <w:rFonts w:ascii="Times New Roman" w:hAnsi="Times New Roman"/>
          <w:szCs w:val="24"/>
        </w:rPr>
      </w:pPr>
      <w:r w:rsidRPr="00F15182">
        <w:rPr>
          <w:position w:val="-14"/>
        </w:rPr>
        <w:object w:dxaOrig="1900" w:dyaOrig="380" w14:anchorId="436FF7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17.85pt" o:ole="">
            <v:imagedata r:id="rId9" o:title=""/>
          </v:shape>
          <o:OLEObject Type="Embed" ProgID="Equation.DSMT4" ShapeID="_x0000_i1025" DrawAspect="Content" ObjectID="_1572871683" r:id="rId10"/>
        </w:object>
      </w:r>
      <w:r>
        <w:tab/>
      </w:r>
      <w:r>
        <w:tab/>
      </w:r>
      <w:r>
        <w:tab/>
      </w:r>
      <w:r>
        <w:tab/>
      </w:r>
      <w:r>
        <w:tab/>
      </w:r>
      <w:r>
        <w:tab/>
      </w:r>
      <w:r>
        <w:tab/>
      </w:r>
      <w:r>
        <w:tab/>
      </w:r>
      <w:r>
        <w:tab/>
        <w:t>(1)</w:t>
      </w:r>
    </w:p>
    <w:p w14:paraId="2F0B2A83" w14:textId="77777777" w:rsidR="00524CE0" w:rsidRDefault="0085784F" w:rsidP="0085784F">
      <w:pPr>
        <w:pStyle w:val="TAMainText"/>
        <w:spacing w:after="240"/>
        <w:ind w:firstLine="0"/>
        <w:jc w:val="left"/>
        <w:rPr>
          <w:rFonts w:ascii="Times New Roman" w:hAnsi="Times New Roman"/>
          <w:szCs w:val="24"/>
        </w:rPr>
      </w:pPr>
      <w:r>
        <w:rPr>
          <w:rFonts w:ascii="Times New Roman" w:hAnsi="Times New Roman"/>
          <w:szCs w:val="24"/>
        </w:rPr>
        <w:t xml:space="preserve">where </w:t>
      </w:r>
      <w:r w:rsidRPr="00617990">
        <w:rPr>
          <w:position w:val="-14"/>
        </w:rPr>
        <w:object w:dxaOrig="700" w:dyaOrig="380" w14:anchorId="39819045">
          <v:shape id="_x0000_i1026" type="#_x0000_t75" style="width:36.3pt;height:17.85pt" o:ole="">
            <v:imagedata r:id="rId11" o:title=""/>
          </v:shape>
          <o:OLEObject Type="Embed" ProgID="Equation.DSMT4" ShapeID="_x0000_i1026" DrawAspect="Content" ObjectID="_1572871684" r:id="rId12"/>
        </w:object>
      </w:r>
      <w:r>
        <w:t xml:space="preserve"> </w:t>
      </w:r>
      <w:r>
        <w:rPr>
          <w:rFonts w:ascii="Times New Roman" w:hAnsi="Times New Roman"/>
          <w:szCs w:val="24"/>
        </w:rPr>
        <w:t>is the difference in the dipole moment between the ground and excited vibrational states</w:t>
      </w:r>
      <w:r w:rsidR="00C75E3B">
        <w:rPr>
          <w:rFonts w:ascii="Times New Roman" w:hAnsi="Times New Roman"/>
          <w:szCs w:val="24"/>
        </w:rPr>
        <w:fldChar w:fldCharType="begin"/>
      </w:r>
      <w:r w:rsidR="00C75E3B">
        <w:rPr>
          <w:rFonts w:ascii="Times New Roman" w:hAnsi="Times New Roman"/>
          <w:szCs w:val="24"/>
        </w:rPr>
        <w:instrText xml:space="preserve"> ADDIN EN.CITE &lt;EndNote&gt;&lt;Cite&gt;&lt;Author&gt;Fried&lt;/Author&gt;&lt;Year&gt;2015&lt;/Year&gt;&lt;IDText&gt;Measuring electric fields and noncovalent interactions using the vibrational stark effect&lt;/IDText&gt;&lt;DisplayText&gt;&lt;style face="superscript"&gt;29&lt;/style&gt;&lt;/DisplayText&gt;&lt;record&gt;&lt;isbn&gt;1520-4898 (Electronic)\r0001-4842 (Linking)&lt;/isbn&gt;&lt;titles&gt;&lt;title&gt;Measuring electric fields and noncovalent interactions using the vibrational stark effect&lt;/title&gt;&lt;secondary-title&gt;Accounts of Chemical Research&lt;/secondary-title&gt;&lt;/titles&gt;&lt;pages&gt;998-1006&lt;/pages&gt;&lt;urls&gt;&lt;pdf-urls&gt;&lt;url&gt;file:///C:/Users/agrof/Mendeley Desktop/Fried, Boxer/Accounts of Chemical Research/Fried, Boxer - 2015 - Measuring electric fields and noncovalent interactions using the vibrational stark effect.pdf&lt;/url&gt;&lt;/pdf-urls&gt;&lt;/urls&gt;&lt;number&gt;4&lt;/number&gt;&lt;contributors&gt;&lt;authors&gt;&lt;author&gt;Fried, Stephen D.&lt;/author&gt;&lt;author&gt;Boxer, Steven G.&lt;/author&gt;&lt;/authors&gt;&lt;/contributors&gt;&lt;added-date format="utc"&gt;1509389872&lt;/added-date&gt;&lt;ref-type name="Journal Article"&gt;17&lt;/ref-type&gt;&lt;dates&gt;&lt;year&gt;2015&lt;/year&gt;&lt;/dates&gt;&lt;rec-number&gt;1009&lt;/rec-number&gt;&lt;last-updated-date format="utc"&gt;1509389872&lt;/last-updated-date&gt;&lt;electronic-resource-num&gt;10.1021/ar500464j&lt;/electronic-resource-num&gt;&lt;volume&gt;48&lt;/volume&gt;&lt;/record&gt;&lt;/Cite&gt;&lt;/EndNote&gt;</w:instrText>
      </w:r>
      <w:r w:rsidR="00C75E3B">
        <w:rPr>
          <w:rFonts w:ascii="Times New Roman" w:hAnsi="Times New Roman"/>
          <w:szCs w:val="24"/>
        </w:rPr>
        <w:fldChar w:fldCharType="separate"/>
      </w:r>
      <w:r w:rsidR="00C75E3B" w:rsidRPr="00C75E3B">
        <w:rPr>
          <w:rFonts w:ascii="Times New Roman" w:hAnsi="Times New Roman"/>
          <w:noProof/>
          <w:szCs w:val="24"/>
          <w:vertAlign w:val="superscript"/>
        </w:rPr>
        <w:t>29</w:t>
      </w:r>
      <w:r w:rsidR="00C75E3B">
        <w:rPr>
          <w:rFonts w:ascii="Times New Roman" w:hAnsi="Times New Roman"/>
          <w:szCs w:val="24"/>
        </w:rPr>
        <w:fldChar w:fldCharType="end"/>
      </w:r>
      <w:r>
        <w:rPr>
          <w:rFonts w:ascii="Times New Roman" w:hAnsi="Times New Roman"/>
          <w:szCs w:val="24"/>
        </w:rPr>
        <w:t xml:space="preserve">, which is often called the linear Stark tuning rate, and </w:t>
      </w:r>
      <w:r w:rsidRPr="00F15182">
        <w:rPr>
          <w:rFonts w:ascii="Times New Roman" w:hAnsi="Times New Roman"/>
          <w:position w:val="-12"/>
          <w:szCs w:val="24"/>
        </w:rPr>
        <w:object w:dxaOrig="440" w:dyaOrig="360" w14:anchorId="3A886E06">
          <v:shape id="_x0000_i1027" type="#_x0000_t75" style="width:24.2pt;height:17.85pt" o:ole="">
            <v:imagedata r:id="rId13" o:title=""/>
          </v:shape>
          <o:OLEObject Type="Embed" ProgID="Equation.DSMT4" ShapeID="_x0000_i1027" DrawAspect="Content" ObjectID="_1572871685" r:id="rId14"/>
        </w:object>
      </w:r>
      <w:r>
        <w:rPr>
          <w:rFonts w:ascii="Times New Roman" w:hAnsi="Times New Roman"/>
          <w:szCs w:val="24"/>
        </w:rPr>
        <w:t xml:space="preserve"> is the electric field of the environment on the normal mode.</w:t>
      </w:r>
      <w:r w:rsidR="004165E2">
        <w:rPr>
          <w:rFonts w:ascii="Times New Roman" w:hAnsi="Times New Roman"/>
          <w:szCs w:val="24"/>
        </w:rPr>
        <w:t xml:space="preserve">  Linear Stark effect spectroscopy has been used to provide insight into microscopic electrostatics.  For instance, Boxer and coworkers</w:t>
      </w:r>
      <w:r w:rsidR="009344AB">
        <w:rPr>
          <w:rFonts w:ascii="Times New Roman" w:hAnsi="Times New Roman"/>
          <w:szCs w:val="24"/>
        </w:rPr>
        <w:fldChar w:fldCharType="begin"/>
      </w:r>
      <w:r w:rsidR="009344AB">
        <w:rPr>
          <w:rFonts w:ascii="Times New Roman" w:hAnsi="Times New Roman"/>
          <w:szCs w:val="24"/>
        </w:rPr>
        <w:instrText xml:space="preserve"> ADDIN EN.CITE &lt;EndNote&gt;&lt;Cite&gt;&lt;Author&gt;Fried&lt;/Author&gt;&lt;Year&gt;2014&lt;/Year&gt;&lt;IDText&gt;Extreme electric fields power catalysis in the active site of ketosteroid isomerase&lt;/IDText&gt;&lt;DisplayText&gt;&lt;style face="superscript"&gt;37&lt;/style&gt;&lt;/DisplayText&gt;&lt;record&gt;&lt;titles&gt;&lt;title&gt;Extreme electric fields power catalysis in the active site of ketosteroid isomerase&lt;/title&gt;&lt;secondary-title&gt;Science&lt;/secondary-title&gt;&lt;/titles&gt;&lt;pages&gt;1510-1514&lt;/pages&gt;&lt;urls&gt;&lt;pdf-urls&gt;&lt;url&gt;file:///C:/Users/agrof/Mendeley Desktop/Fried, Bagchi, Boxer/Science/Fried, Bagchi, Boxer - 2014 - Extreme electric fields power catalysis in the active site of ketosteroid isomerase.pdf&lt;/url&gt;&lt;/pdf-urls&gt;&lt;/urls&gt;&lt;number&gt;6216&lt;/number&gt;&lt;contributors&gt;&lt;authors&gt;&lt;author&gt;Fried, Stephen D.&lt;/author&gt;&lt;author&gt;Bagchi, Sayan&lt;/author&gt;&lt;author&gt;Boxer, Steven G.&lt;/author&gt;&lt;/authors&gt;&lt;/contributors&gt;&lt;added-date format="utc"&gt;1509389871&lt;/added-date&gt;&lt;ref-type name="Journal Article"&gt;17&lt;/ref-type&gt;&lt;dates&gt;&lt;year&gt;2014&lt;/year&gt;&lt;/dates&gt;&lt;rec-number&gt;951&lt;/rec-number&gt;&lt;last-updated-date format="utc"&gt;1509389871&lt;/last-updated-date&gt;&lt;volume&gt;346&lt;/volume&gt;&lt;/record&gt;&lt;/Cite&gt;&lt;/EndNote&gt;</w:instrText>
      </w:r>
      <w:r w:rsidR="009344AB">
        <w:rPr>
          <w:rFonts w:ascii="Times New Roman" w:hAnsi="Times New Roman"/>
          <w:szCs w:val="24"/>
        </w:rPr>
        <w:fldChar w:fldCharType="separate"/>
      </w:r>
      <w:r w:rsidR="009344AB" w:rsidRPr="009344AB">
        <w:rPr>
          <w:rFonts w:ascii="Times New Roman" w:hAnsi="Times New Roman"/>
          <w:noProof/>
          <w:szCs w:val="24"/>
          <w:vertAlign w:val="superscript"/>
        </w:rPr>
        <w:t>37</w:t>
      </w:r>
      <w:r w:rsidR="009344AB">
        <w:rPr>
          <w:rFonts w:ascii="Times New Roman" w:hAnsi="Times New Roman"/>
          <w:szCs w:val="24"/>
        </w:rPr>
        <w:fldChar w:fldCharType="end"/>
      </w:r>
      <w:r w:rsidR="004165E2">
        <w:rPr>
          <w:rFonts w:ascii="Times New Roman" w:hAnsi="Times New Roman"/>
          <w:szCs w:val="24"/>
        </w:rPr>
        <w:t xml:space="preserve"> showed that a strong hydrogen bond is formed in ketosteroid isomerase that leads to a relatively fast</w:t>
      </w:r>
      <w:r w:rsidR="00FB69E6">
        <w:rPr>
          <w:rFonts w:ascii="Times New Roman" w:hAnsi="Times New Roman"/>
          <w:szCs w:val="24"/>
        </w:rPr>
        <w:t xml:space="preserve"> rate constant due to hydrogen bond stabilization of the enolate intermediate.</w:t>
      </w:r>
    </w:p>
    <w:p w14:paraId="5A6AB749" w14:textId="77777777" w:rsidR="0085784F" w:rsidRDefault="0085784F" w:rsidP="0085784F">
      <w:pPr>
        <w:pStyle w:val="TAMainText"/>
        <w:spacing w:after="240"/>
        <w:ind w:firstLine="720"/>
        <w:jc w:val="left"/>
        <w:rPr>
          <w:rFonts w:ascii="Times New Roman" w:hAnsi="Times New Roman"/>
          <w:szCs w:val="24"/>
        </w:rPr>
      </w:pPr>
      <w:r>
        <w:rPr>
          <w:rFonts w:ascii="Times New Roman" w:hAnsi="Times New Roman"/>
          <w:szCs w:val="24"/>
        </w:rPr>
        <w:t xml:space="preserve">As an empirical approach, anharmonic and </w:t>
      </w:r>
      <w:r w:rsidRPr="003323FF">
        <w:rPr>
          <w:rFonts w:ascii="Times New Roman" w:hAnsi="Times New Roman"/>
          <w:szCs w:val="24"/>
          <w:highlight w:val="yellow"/>
        </w:rPr>
        <w:t>quantum mechanical effects</w:t>
      </w:r>
      <w:r>
        <w:rPr>
          <w:rFonts w:ascii="Times New Roman" w:hAnsi="Times New Roman"/>
          <w:szCs w:val="24"/>
        </w:rPr>
        <w:t xml:space="preserve"> are included in an average sense into the parameterization for these maps.  A particular advantage of the electrostatic map is that solvent effects on vibrational properties can be estimated efficiently. Nevertheless, one drawback is that each property needs to be parameterized separately; for example, the calculation of vibrational frequency and transition dipole moment require different electrostatic maps.  Additionally, </w:t>
      </w:r>
      <w:r w:rsidRPr="003323FF">
        <w:rPr>
          <w:rFonts w:ascii="Times New Roman" w:hAnsi="Times New Roman"/>
          <w:szCs w:val="24"/>
          <w:highlight w:val="yellow"/>
        </w:rPr>
        <w:t>an electrostatic map needs to be optimized for each</w:t>
      </w:r>
      <w:r w:rsidR="00FB69E6" w:rsidRPr="003323FF">
        <w:rPr>
          <w:rFonts w:ascii="Times New Roman" w:hAnsi="Times New Roman"/>
          <w:szCs w:val="24"/>
          <w:highlight w:val="yellow"/>
        </w:rPr>
        <w:t xml:space="preserve"> type of</w:t>
      </w:r>
      <w:r w:rsidRPr="003323FF">
        <w:rPr>
          <w:rFonts w:ascii="Times New Roman" w:hAnsi="Times New Roman"/>
          <w:szCs w:val="24"/>
          <w:highlight w:val="yellow"/>
        </w:rPr>
        <w:t xml:space="preserve"> mode in consideration</w:t>
      </w:r>
      <w:r w:rsidR="00392100" w:rsidRPr="003323FF">
        <w:rPr>
          <w:rFonts w:ascii="Times New Roman" w:hAnsi="Times New Roman"/>
          <w:szCs w:val="24"/>
          <w:highlight w:val="yellow"/>
        </w:rPr>
        <w:t>, and transferability between similar modes is questionable</w:t>
      </w:r>
      <w:r>
        <w:rPr>
          <w:rFonts w:ascii="Times New Roman" w:hAnsi="Times New Roman"/>
          <w:szCs w:val="24"/>
        </w:rPr>
        <w:t>.</w:t>
      </w:r>
    </w:p>
    <w:p w14:paraId="4B06413D" w14:textId="77777777" w:rsidR="008675B1" w:rsidRPr="00046F2E" w:rsidRDefault="0085784F" w:rsidP="00A8743D">
      <w:pPr>
        <w:pStyle w:val="TAMainText"/>
        <w:spacing w:after="240"/>
        <w:ind w:firstLine="720"/>
        <w:jc w:val="left"/>
        <w:rPr>
          <w:rFonts w:ascii="Times New Roman" w:hAnsi="Times New Roman"/>
          <w:szCs w:val="24"/>
        </w:rPr>
      </w:pPr>
      <w:r>
        <w:rPr>
          <w:rFonts w:ascii="Times New Roman" w:hAnsi="Times New Roman"/>
          <w:szCs w:val="24"/>
        </w:rPr>
        <w:t>In principle, molecular vibration can be modeled directly by solving the vibrational Schrödinger equation, and this approach has been applied to numerous systems.</w:t>
      </w:r>
      <w:r w:rsidRPr="00BC6F3D">
        <w:rPr>
          <w:rFonts w:ascii="Times New Roman" w:hAnsi="Times New Roman"/>
          <w:b/>
          <w:szCs w:val="24"/>
        </w:rPr>
        <w:t xml:space="preserve"> In this case, there is no need to specifically parameterize electrostatic maps for different molecules or operators.</w:t>
      </w:r>
      <w:r>
        <w:rPr>
          <w:rFonts w:ascii="Times New Roman" w:hAnsi="Times New Roman"/>
          <w:szCs w:val="24"/>
        </w:rPr>
        <w:t xml:space="preserve">  Typically, this is not used because it is more time consuming.  However, Li and coworkers</w:t>
      </w:r>
      <w:r w:rsidR="009344AB">
        <w:rPr>
          <w:rFonts w:ascii="Times New Roman" w:hAnsi="Times New Roman"/>
          <w:szCs w:val="24"/>
        </w:rPr>
        <w:fldChar w:fldCharType="begin">
          <w:fldData xml:space="preserve">PEVuZE5vdGU+PENpdGU+PEF1dGhvcj5PbHNvbjwvQXV0aG9yPjxZZWFyPjIwMTc8L1llYXI+PElE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</w:fldData>
        </w:fldChar>
      </w:r>
      <w:r w:rsidR="00332174">
        <w:rPr>
          <w:rFonts w:ascii="Times New Roman" w:hAnsi="Times New Roman"/>
          <w:szCs w:val="24"/>
        </w:rPr>
        <w:instrText xml:space="preserve"> ADDIN EN.CITE </w:instrText>
      </w:r>
      <w:r w:rsidR="00332174">
        <w:rPr>
          <w:rFonts w:ascii="Times New Roman" w:hAnsi="Times New Roman"/>
          <w:szCs w:val="24"/>
        </w:rPr>
        <w:fldChar w:fldCharType="begin">
          <w:fldData xml:space="preserve">PEVuZE5vdGU+PENpdGU+PEF1dGhvcj5PbHNvbjwvQXV0aG9yPjxZZWFyPjIwMTc8L1llYXI+PElE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</w:fldData>
        </w:fldChar>
      </w:r>
      <w:r w:rsidR="00332174">
        <w:rPr>
          <w:rFonts w:ascii="Times New Roman" w:hAnsi="Times New Roman"/>
          <w:szCs w:val="24"/>
        </w:rPr>
        <w:instrText xml:space="preserve"> ADDIN EN.CITE.DATA </w:instrText>
      </w:r>
      <w:r w:rsidR="00332174">
        <w:rPr>
          <w:rFonts w:ascii="Times New Roman" w:hAnsi="Times New Roman"/>
          <w:szCs w:val="24"/>
        </w:rPr>
      </w:r>
      <w:r w:rsidR="00332174">
        <w:rPr>
          <w:rFonts w:ascii="Times New Roman" w:hAnsi="Times New Roman"/>
          <w:szCs w:val="24"/>
        </w:rPr>
        <w:fldChar w:fldCharType="end"/>
      </w:r>
      <w:r w:rsidR="009344AB">
        <w:rPr>
          <w:rFonts w:ascii="Times New Roman" w:hAnsi="Times New Roman"/>
          <w:szCs w:val="24"/>
        </w:rPr>
      </w:r>
      <w:r w:rsidR="009344AB">
        <w:rPr>
          <w:rFonts w:ascii="Times New Roman" w:hAnsi="Times New Roman"/>
          <w:szCs w:val="24"/>
        </w:rPr>
        <w:fldChar w:fldCharType="separate"/>
      </w:r>
      <w:r w:rsidR="00332174" w:rsidRPr="00332174">
        <w:rPr>
          <w:rFonts w:ascii="Times New Roman" w:hAnsi="Times New Roman"/>
          <w:noProof/>
          <w:szCs w:val="24"/>
          <w:vertAlign w:val="superscript"/>
        </w:rPr>
        <w:t>8, 38</w:t>
      </w:r>
      <w:r w:rsidR="009344AB">
        <w:rPr>
          <w:rFonts w:ascii="Times New Roman" w:hAnsi="Times New Roman"/>
          <w:szCs w:val="24"/>
        </w:rPr>
        <w:fldChar w:fldCharType="end"/>
      </w:r>
      <w:r>
        <w:rPr>
          <w:rFonts w:ascii="Times New Roman" w:hAnsi="Times New Roman"/>
          <w:szCs w:val="24"/>
        </w:rPr>
        <w:t xml:space="preserve"> demonstrated a method</w:t>
      </w:r>
      <w:r w:rsidR="00FB69E6">
        <w:rPr>
          <w:rFonts w:ascii="Times New Roman" w:hAnsi="Times New Roman"/>
          <w:szCs w:val="24"/>
        </w:rPr>
        <w:t>, quantum vibration perturbation (QVP),</w:t>
      </w:r>
      <w:r>
        <w:rPr>
          <w:rFonts w:ascii="Times New Roman" w:hAnsi="Times New Roman"/>
          <w:szCs w:val="24"/>
        </w:rPr>
        <w:t xml:space="preserve"> that leads to </w:t>
      </w:r>
      <w:r>
        <w:rPr>
          <w:rFonts w:ascii="Times New Roman" w:hAnsi="Times New Roman"/>
          <w:szCs w:val="24"/>
        </w:rPr>
        <w:lastRenderedPageBreak/>
        <w:t>performance</w:t>
      </w:r>
      <w:r w:rsidR="00FB69E6">
        <w:rPr>
          <w:rFonts w:ascii="Times New Roman" w:hAnsi="Times New Roman"/>
          <w:szCs w:val="24"/>
        </w:rPr>
        <w:t xml:space="preserve"> increases by avoiding </w:t>
      </w:r>
      <w:r>
        <w:rPr>
          <w:rFonts w:ascii="Times New Roman" w:hAnsi="Times New Roman"/>
          <w:szCs w:val="24"/>
        </w:rPr>
        <w:t xml:space="preserve">the diagonalization step and using perturbation theory, which scales much better at low orders.  </w:t>
      </w:r>
      <w:r w:rsidR="008675B1">
        <w:rPr>
          <w:rFonts w:ascii="Times New Roman" w:hAnsi="Times New Roman"/>
          <w:szCs w:val="24"/>
          <w:lang w:eastAsia="zh-CN"/>
        </w:rPr>
        <w:t xml:space="preserve">In this article, </w:t>
      </w:r>
      <w:r w:rsidR="00BD6FE3">
        <w:rPr>
          <w:rFonts w:ascii="Times New Roman" w:hAnsi="Times New Roman"/>
          <w:szCs w:val="24"/>
          <w:lang w:eastAsia="zh-CN"/>
        </w:rPr>
        <w:t>a simple implementation of the QVP approach is demonstrated that requires very little effort on the part of the user, which permits the direct application of QVP</w:t>
      </w:r>
      <w:r w:rsidR="00FB69E6">
        <w:rPr>
          <w:rFonts w:ascii="Times New Roman" w:hAnsi="Times New Roman"/>
          <w:szCs w:val="24"/>
          <w:lang w:eastAsia="zh-CN"/>
        </w:rPr>
        <w:t xml:space="preserve"> for large coordinate sets.  The implementation</w:t>
      </w:r>
      <w:r w:rsidR="00BD6FE3">
        <w:rPr>
          <w:rFonts w:ascii="Times New Roman" w:hAnsi="Times New Roman"/>
          <w:szCs w:val="24"/>
          <w:lang w:eastAsia="zh-CN"/>
        </w:rPr>
        <w:t xml:space="preserve"> was t</w:t>
      </w:r>
      <w:r w:rsidR="00A8743D">
        <w:rPr>
          <w:rFonts w:ascii="Times New Roman" w:hAnsi="Times New Roman"/>
          <w:szCs w:val="24"/>
          <w:lang w:eastAsia="zh-CN"/>
        </w:rPr>
        <w:t>ested against the</w:t>
      </w:r>
      <w:r w:rsidR="00BD6FE3">
        <w:rPr>
          <w:rFonts w:ascii="Times New Roman" w:hAnsi="Times New Roman"/>
          <w:szCs w:val="24"/>
          <w:lang w:eastAsia="zh-CN"/>
        </w:rPr>
        <w:t xml:space="preserve"> solvatochromism of acetophen</w:t>
      </w:r>
      <w:r w:rsidR="00653D42">
        <w:rPr>
          <w:rFonts w:ascii="Times New Roman" w:hAnsi="Times New Roman"/>
          <w:szCs w:val="24"/>
          <w:lang w:eastAsia="zh-CN"/>
        </w:rPr>
        <w:t>one</w:t>
      </w:r>
      <w:r w:rsidR="00A8743D">
        <w:rPr>
          <w:rFonts w:ascii="Times New Roman" w:hAnsi="Times New Roman"/>
          <w:szCs w:val="24"/>
          <w:lang w:eastAsia="zh-CN"/>
        </w:rPr>
        <w:t>, which was extensively studies by Boxer and coworkers.</w:t>
      </w:r>
      <w:r w:rsidR="009344AB">
        <w:rPr>
          <w:rFonts w:ascii="Times New Roman" w:hAnsi="Times New Roman"/>
          <w:szCs w:val="24"/>
          <w:lang w:eastAsia="zh-CN"/>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9344AB">
        <w:rPr>
          <w:rFonts w:ascii="Times New Roman" w:hAnsi="Times New Roman"/>
          <w:szCs w:val="24"/>
          <w:lang w:eastAsia="zh-CN"/>
        </w:rPr>
      </w:r>
      <w:r w:rsidR="009344AB">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26, 27</w:t>
      </w:r>
      <w:r w:rsidR="009344AB">
        <w:rPr>
          <w:rFonts w:ascii="Times New Roman" w:hAnsi="Times New Roman"/>
          <w:szCs w:val="24"/>
          <w:lang w:eastAsia="zh-CN"/>
        </w:rPr>
        <w:fldChar w:fldCharType="end"/>
      </w:r>
      <w:r w:rsidR="00653D42">
        <w:rPr>
          <w:rFonts w:ascii="Times New Roman" w:hAnsi="Times New Roman"/>
          <w:szCs w:val="24"/>
          <w:lang w:eastAsia="zh-CN"/>
        </w:rPr>
        <w:t xml:space="preserve"> </w:t>
      </w:r>
      <w:r w:rsidR="00A44701">
        <w:rPr>
          <w:rFonts w:ascii="Times New Roman" w:hAnsi="Times New Roman"/>
          <w:szCs w:val="24"/>
          <w:lang w:eastAsia="zh-CN"/>
        </w:rPr>
        <w:t xml:space="preserve"> T</w:t>
      </w:r>
      <w:r w:rsidR="00A8743D">
        <w:rPr>
          <w:rFonts w:ascii="Times New Roman" w:hAnsi="Times New Roman"/>
          <w:szCs w:val="24"/>
          <w:lang w:eastAsia="zh-CN"/>
        </w:rPr>
        <w:t>o further evince QVP’s utility</w:t>
      </w:r>
      <w:r w:rsidR="00A44701">
        <w:rPr>
          <w:rFonts w:ascii="Times New Roman" w:hAnsi="Times New Roman"/>
          <w:szCs w:val="24"/>
          <w:lang w:eastAsia="zh-CN"/>
        </w:rPr>
        <w:t>,</w:t>
      </w:r>
      <w:r w:rsidR="00A8743D">
        <w:rPr>
          <w:rFonts w:ascii="Times New Roman" w:hAnsi="Times New Roman"/>
          <w:szCs w:val="24"/>
          <w:lang w:eastAsia="zh-CN"/>
        </w:rPr>
        <w:t xml:space="preserve"> the 2DIR of acetophenone in methanol</w:t>
      </w:r>
      <w:r w:rsidR="00FB69E6">
        <w:rPr>
          <w:rFonts w:ascii="Times New Roman" w:hAnsi="Times New Roman"/>
          <w:szCs w:val="24"/>
          <w:lang w:eastAsia="zh-CN"/>
        </w:rPr>
        <w:t>, a system that displays overt hydrogen bond exchange,</w:t>
      </w:r>
      <w:r w:rsidR="00A8743D">
        <w:rPr>
          <w:rFonts w:ascii="Times New Roman" w:hAnsi="Times New Roman"/>
          <w:szCs w:val="24"/>
          <w:lang w:eastAsia="zh-CN"/>
        </w:rPr>
        <w:t xml:space="preserve"> was computed and compared to the experimental spectra.</w:t>
      </w:r>
      <w:r w:rsidR="00653D42">
        <w:rPr>
          <w:rFonts w:ascii="Times New Roman" w:hAnsi="Times New Roman"/>
          <w:szCs w:val="24"/>
          <w:lang w:eastAsia="zh-CN"/>
        </w:rPr>
        <w:t xml:space="preserve">  </w:t>
      </w:r>
      <w:r w:rsidR="00BD6FE3">
        <w:rPr>
          <w:rFonts w:ascii="Times New Roman" w:hAnsi="Times New Roman"/>
          <w:szCs w:val="24"/>
          <w:lang w:eastAsia="zh-CN"/>
        </w:rPr>
        <w:t xml:space="preserve">  </w:t>
      </w:r>
    </w:p>
    <w:p w14:paraId="4A019335" w14:textId="77777777" w:rsidR="007171B1" w:rsidRDefault="00C42B4D" w:rsidP="00C42B4D">
      <w:pPr>
        <w:pStyle w:val="TAMainText"/>
        <w:spacing w:after="240"/>
        <w:ind w:firstLine="0"/>
        <w:jc w:val="left"/>
        <w:rPr>
          <w:rFonts w:ascii="Times New Roman" w:hAnsi="Times New Roman"/>
          <w:b/>
          <w:szCs w:val="24"/>
          <w:lang w:eastAsia="zh-CN"/>
        </w:rPr>
      </w:pPr>
      <w:r w:rsidRPr="006774A0">
        <w:rPr>
          <w:rFonts w:ascii="Times New Roman" w:hAnsi="Times New Roman"/>
          <w:b/>
          <w:szCs w:val="24"/>
          <w:lang w:eastAsia="zh-CN"/>
        </w:rPr>
        <w:t>2</w:t>
      </w:r>
      <w:r w:rsidR="0045106A">
        <w:rPr>
          <w:rFonts w:ascii="Times New Roman" w:hAnsi="Times New Roman"/>
          <w:b/>
          <w:szCs w:val="24"/>
          <w:lang w:eastAsia="zh-CN"/>
        </w:rPr>
        <w:t xml:space="preserve">.  </w:t>
      </w:r>
      <w:r w:rsidR="006A0019">
        <w:rPr>
          <w:rFonts w:ascii="Times New Roman" w:hAnsi="Times New Roman"/>
          <w:b/>
          <w:szCs w:val="24"/>
          <w:lang w:eastAsia="zh-CN"/>
        </w:rPr>
        <w:t>Method</w:t>
      </w:r>
      <w:r w:rsidR="004A53F6">
        <w:rPr>
          <w:rFonts w:ascii="Times New Roman" w:hAnsi="Times New Roman"/>
          <w:b/>
          <w:szCs w:val="24"/>
          <w:lang w:eastAsia="zh-CN"/>
        </w:rPr>
        <w:t>s</w:t>
      </w:r>
    </w:p>
    <w:p w14:paraId="39792E1F" w14:textId="77777777" w:rsidR="00A560DB" w:rsidRPr="00185911" w:rsidRDefault="00A560DB"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The quantum vibration perturbation(QVP)</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&lt;EndNote&gt;&lt;Cite&gt;&lt;Author&gt;Xue&lt;/Author&gt;&lt;Year&gt;2016&lt;/Year&gt;&lt;IDText&gt;Perturbation Approach for Computing Infrared Spectra of the Local Mode of Probe Molecules&lt;/IDText&gt;&lt;DisplayText&gt;&lt;style face="superscript"&gt;38&lt;/style&gt;&lt;/DisplayText&gt;&lt;record&gt;&lt;urls&gt;&lt;related-urls&gt;&lt;url&gt;http://pubs.acs.org/doi/abs/10.1021/acs.jctc.6b00733&lt;/url&gt;&lt;/related-urls&gt;&lt;/urls&gt;&lt;titles&gt;&lt;title&gt;Perturbation Approach for Computing Infrared Spectra of the Local Mode of Probe Molecules&lt;/title&gt;&lt;secondary-title&gt;Journal of Chemical Theory and Computation&lt;/secondary-title&gt;&lt;/titles&gt;&lt;pages&gt;191-201&lt;/pages&gt;&lt;urls&gt;&lt;pdf-urls&gt;&lt;url&gt;file:///C:/Users/agrof/Mendeley Desktop/Xue et al/Journal of Chemical Theory and Computation/Xue et al. - 2016 - Perturbation Approach for Computing Infrared Spectra of the Local Mode of Probe Molecules(2).pdf&lt;/url&gt;&lt;/pdf-urls&gt;&lt;/urls&gt;&lt;number&gt;1&lt;/number&gt;&lt;contributors&gt;&lt;authors&gt;&lt;author&gt;Xue, Rui-Jie&lt;/author&gt;&lt;author&gt;Grofe, Adam&lt;/author&gt;&lt;author&gt;Yin, He&lt;/author&gt;&lt;author&gt;Qu, Zexing&lt;/author&gt;&lt;author&gt;Gao, Jiali&lt;/author&gt;&lt;author&gt;Li, Hui&lt;/author&gt;&lt;/authors&gt;&lt;/contributors&gt;&lt;added-date format="utc"&gt;1509389872&lt;/added-date&gt;&lt;ref-type name="Journal Article"&gt;17&lt;/ref-type&gt;&lt;dates&gt;&lt;year&gt;2016&lt;/year&gt;&lt;/dates&gt;&lt;rec-number&gt;1038&lt;/rec-number&gt;&lt;last-updated-date format="utc"&gt;1509389872&lt;/last-updated-date&gt;&lt;electronic-resource-num&gt;10.1021/acs.jctc.6b00733&lt;/electronic-resource-num&gt;&lt;volume&gt;13&lt;/volume&gt;&lt;/record&gt;&lt;/Cite&gt;&lt;/EndNote&gt;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38</w:t>
      </w:r>
      <w:r w:rsidR="009344AB">
        <w:rPr>
          <w:rFonts w:ascii="Times New Roman" w:hAnsi="Times New Roman"/>
          <w:szCs w:val="24"/>
          <w:lang w:eastAsia="zh-CN"/>
        </w:rPr>
        <w:fldChar w:fldCharType="end"/>
      </w:r>
      <w:r>
        <w:rPr>
          <w:rFonts w:ascii="Times New Roman" w:hAnsi="Times New Roman"/>
          <w:szCs w:val="24"/>
          <w:lang w:eastAsia="zh-CN"/>
        </w:rPr>
        <w:t xml:space="preserve"> approach is an efficient method for computing the instantaneous vibrational</w:t>
      </w:r>
      <w:r w:rsidR="00FB69E6">
        <w:rPr>
          <w:rFonts w:ascii="Times New Roman" w:hAnsi="Times New Roman"/>
          <w:szCs w:val="24"/>
          <w:lang w:eastAsia="zh-CN"/>
        </w:rPr>
        <w:t xml:space="preserve"> wave function</w:t>
      </w:r>
      <w:r>
        <w:rPr>
          <w:rFonts w:ascii="Times New Roman" w:hAnsi="Times New Roman"/>
          <w:szCs w:val="24"/>
          <w:lang w:eastAsia="zh-CN"/>
        </w:rPr>
        <w:t xml:space="preserve"> of a probe molecule in condensed phases and in proteins. </w:t>
      </w:r>
      <w:r w:rsidR="00FB69E6">
        <w:rPr>
          <w:rFonts w:ascii="Times New Roman" w:hAnsi="Times New Roman"/>
          <w:szCs w:val="24"/>
          <w:lang w:eastAsia="zh-CN"/>
        </w:rPr>
        <w:t xml:space="preserve">Additionally, </w:t>
      </w:r>
      <w:r>
        <w:rPr>
          <w:rFonts w:ascii="Times New Roman" w:hAnsi="Times New Roman"/>
          <w:szCs w:val="24"/>
          <w:lang w:eastAsia="zh-CN"/>
        </w:rPr>
        <w:t>its computational accuracy can be systematically improved. First, a discrete variable representation (DVR) is used to evaluate the integral matrix elements over quadrature points.  Second, changes in the wave function and eigenvalues, for instance with respect to time, are determined using perturbation theory.  The energetic terms can be represented using combined quantum mechanical and molecular mechanical (QM/MM) techniques to describe the vibrational chromophore and its solvent interactions.</w:t>
      </w:r>
      <w:r w:rsidR="007947F4">
        <w:rPr>
          <w:rFonts w:ascii="Times New Roman" w:hAnsi="Times New Roman"/>
          <w:szCs w:val="24"/>
          <w:lang w:eastAsia="zh-CN"/>
        </w:rPr>
        <w:t xml:space="preserve">  The details as to how this was implemented into the Charmm</w:t>
      </w:r>
      <w:r w:rsidR="009344AB">
        <w:rPr>
          <w:rFonts w:ascii="Times New Roman" w:hAnsi="Times New Roman"/>
          <w:szCs w:val="24"/>
          <w:lang w:eastAsia="zh-CN"/>
        </w:rPr>
        <w:fldChar w:fldCharType="begin"/>
      </w:r>
      <w:r w:rsidR="009344AB">
        <w:rPr>
          <w:rFonts w:ascii="Times New Roman" w:hAnsi="Times New Roman"/>
          <w:szCs w:val="24"/>
          <w:lang w:eastAsia="zh-CN"/>
        </w:rPr>
        <w:instrText xml:space="preserve"> ADDIN EN.CITE &lt;EndNote&gt;&lt;Cite&gt;&lt;Author&gt;Brooks&lt;/Author&gt;&lt;Year&gt;2009&lt;/Year&gt;&lt;IDText&gt;CHARMM: The Biomolecular Simulation Program B&lt;/IDText&gt;&lt;DisplayText&gt;&lt;style face="superscript"&gt;39&lt;/style&gt;&lt;/DisplayText&gt;&lt;record&gt;&lt;isbn&gt;1096-987X&lt;/isbn&gt;&lt;titles&gt;&lt;title&gt;CHARMM: The Biomolecular Simulation Program B&lt;/title&gt;&lt;secondary-title&gt;Journal of computational chemistry&lt;/secondary-title&gt;&lt;/titles&gt;&lt;pages&gt;1545-1614&lt;/pages&gt;&lt;urls&gt;&lt;pdf-urls&gt;&lt;url&gt;file:///C:/Users/agrof/Mendeley Desktop/Brooks et al/Journal of computational chemistry/BROOKS et al. - 2009 - CHARMM The Biomolecular Simulation Program B.pdf&lt;/url&gt;&lt;/pdf-urls&gt;&lt;/urls&gt;&lt;number&gt;10&lt;/number&gt;&lt;contributors&gt;&lt;authors&gt;&lt;author&gt;Brooks, B. R.&lt;/author&gt;&lt;author&gt;Iii, C. L. Brooks&lt;/author&gt;&lt;author&gt;A. D. Mackerell,, Jr.&lt;/author&gt;&lt;author&gt;Nilsson, L.&lt;/author&gt;&lt;author&gt;Petrella, R. J.&lt;/author&gt;&lt;author&gt;Roux, B.&lt;/author&gt;&lt;author&gt;Won, Y.&lt;/author&gt;&lt;author&gt;Archontis, G.&lt;/author&gt;&lt;author&gt;Bartels, C.&lt;/author&gt;&lt;author&gt;Boresch, S.&lt;/author&gt;&lt;author&gt;Caflisch, A.&lt;/author&gt;&lt;author&gt;Caves, L.&lt;/author&gt;&lt;author&gt;Cui, Q.&lt;/author&gt;&lt;author&gt;Dinner, A. R.&lt;/author&gt;&lt;author&gt;Feig, M.&lt;/author&gt;&lt;author&gt;Fischer, S.&lt;/author&gt;&lt;author&gt;Gao, J.&lt;/author&gt;&lt;author&gt;Hodoscek, M. W. I.&lt;/author&gt;&lt;author&gt;Karplus, M.&lt;/author&gt;&lt;/authors&gt;&lt;/contributors&gt;&lt;added-date format="utc"&gt;1509389874&lt;/added-date&gt;&lt;ref-type name="Journal Article"&gt;17&lt;/ref-type&gt;&lt;dates&gt;&lt;year&gt;2009&lt;/year&gt;&lt;/dates&gt;&lt;rec-number&gt;1195&lt;/rec-number&gt;&lt;last-updated-date format="utc"&gt;1509389874&lt;/last-updated-date&gt;&lt;electronic-resource-num&gt;10.1002/jcc&lt;/electronic-resource-num&gt;&lt;volume&gt;30&lt;/volume&gt;&lt;/record&gt;&lt;/Cite&gt;&lt;/EndNote&gt;</w:instrText>
      </w:r>
      <w:r w:rsidR="009344AB">
        <w:rPr>
          <w:rFonts w:ascii="Times New Roman" w:hAnsi="Times New Roman"/>
          <w:szCs w:val="24"/>
          <w:lang w:eastAsia="zh-CN"/>
        </w:rPr>
        <w:fldChar w:fldCharType="separate"/>
      </w:r>
      <w:r w:rsidR="009344AB" w:rsidRPr="009344AB">
        <w:rPr>
          <w:rFonts w:ascii="Times New Roman" w:hAnsi="Times New Roman"/>
          <w:noProof/>
          <w:szCs w:val="24"/>
          <w:vertAlign w:val="superscript"/>
          <w:lang w:eastAsia="zh-CN"/>
        </w:rPr>
        <w:t>39</w:t>
      </w:r>
      <w:r w:rsidR="009344AB">
        <w:rPr>
          <w:rFonts w:ascii="Times New Roman" w:hAnsi="Times New Roman"/>
          <w:szCs w:val="24"/>
          <w:lang w:eastAsia="zh-CN"/>
        </w:rPr>
        <w:fldChar w:fldCharType="end"/>
      </w:r>
      <w:r w:rsidR="007947F4">
        <w:rPr>
          <w:rFonts w:ascii="Times New Roman" w:hAnsi="Times New Roman"/>
          <w:szCs w:val="24"/>
          <w:lang w:eastAsia="zh-CN"/>
        </w:rPr>
        <w:t xml:space="preserve"> simulation package </w:t>
      </w:r>
      <w:r w:rsidR="00CF4E83">
        <w:rPr>
          <w:rFonts w:ascii="Times New Roman" w:hAnsi="Times New Roman"/>
          <w:szCs w:val="24"/>
          <w:lang w:eastAsia="zh-CN"/>
        </w:rPr>
        <w:t xml:space="preserve"> as a roughly black-box implementation </w:t>
      </w:r>
      <w:r w:rsidR="00FB69E6">
        <w:rPr>
          <w:rFonts w:ascii="Times New Roman" w:hAnsi="Times New Roman"/>
          <w:szCs w:val="24"/>
          <w:lang w:eastAsia="zh-CN"/>
        </w:rPr>
        <w:t>are</w:t>
      </w:r>
      <w:r w:rsidR="007947F4">
        <w:rPr>
          <w:rFonts w:ascii="Times New Roman" w:hAnsi="Times New Roman"/>
          <w:szCs w:val="24"/>
          <w:lang w:eastAsia="zh-CN"/>
        </w:rPr>
        <w:t xml:space="preserve"> presented below.</w:t>
      </w:r>
    </w:p>
    <w:p w14:paraId="78EB3B3E" w14:textId="77777777" w:rsidR="00F06EE1" w:rsidRDefault="004A53F6" w:rsidP="00C42B4D">
      <w:pPr>
        <w:pStyle w:val="TAMainText"/>
        <w:spacing w:after="240"/>
        <w:ind w:firstLine="0"/>
        <w:jc w:val="left"/>
        <w:rPr>
          <w:rFonts w:ascii="Times New Roman" w:hAnsi="Times New Roman"/>
          <w:b/>
          <w:szCs w:val="24"/>
          <w:lang w:eastAsia="zh-CN"/>
        </w:rPr>
      </w:pPr>
      <w:r>
        <w:rPr>
          <w:rFonts w:ascii="Times New Roman" w:hAnsi="Times New Roman"/>
          <w:b/>
          <w:szCs w:val="24"/>
          <w:lang w:eastAsia="zh-CN"/>
        </w:rPr>
        <w:t xml:space="preserve">2.1 </w:t>
      </w:r>
      <w:r w:rsidR="00F06EE1">
        <w:rPr>
          <w:rFonts w:ascii="Times New Roman" w:hAnsi="Times New Roman"/>
          <w:b/>
          <w:szCs w:val="24"/>
          <w:lang w:eastAsia="zh-CN"/>
        </w:rPr>
        <w:t>QVP Implementation</w:t>
      </w:r>
    </w:p>
    <w:p w14:paraId="734CAD82" w14:textId="77777777" w:rsidR="00FF32FB" w:rsidRDefault="007947F4"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r>
      <w:r w:rsidR="00392100">
        <w:rPr>
          <w:rFonts w:ascii="Times New Roman" w:hAnsi="Times New Roman"/>
          <w:szCs w:val="24"/>
          <w:lang w:eastAsia="zh-CN"/>
        </w:rPr>
        <w:t>The DVR that was implemented</w:t>
      </w:r>
      <w:r w:rsidR="0079417C">
        <w:rPr>
          <w:rFonts w:ascii="Times New Roman" w:hAnsi="Times New Roman"/>
          <w:szCs w:val="24"/>
          <w:lang w:eastAsia="zh-CN"/>
        </w:rPr>
        <w:t xml:space="preserve"> was due to Colbert and Miller</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&lt;EndNote&gt;&lt;Cite&gt;&lt;Author&gt;Colbert&lt;/Author&gt;&lt;Year&gt;1992&lt;/Year&gt;&lt;IDText&gt;A novel discrete variable representation for quantum mechanical reactive scattering via the S-matrix Kohn method&lt;/IDText&gt;&lt;DisplayText&gt;&lt;style face="superscript"&gt;40&lt;/style&gt;&lt;/DisplayText&gt;&lt;record&gt;&lt;keywords&gt;&lt;keyword&gt;ATOM??ˆ’MOLECULE COLLISIONS&lt;/keyword&gt;&lt;keyword&gt;CALCULATION METHODS&lt;/keyword&gt;&lt;keyword&gt;CHEMICAL REACTIONS&lt;/keyword&gt;&lt;keyword&gt;CHLORINE&lt;/keyword&gt;&lt;keyword&gt;EIGENVALUES&lt;/keyword&gt;&lt;keyword&gt;HYDROCHLORIC ACID&lt;/keyword&gt;&lt;keyword&gt;HYDROGEN&lt;/keyword&gt;&lt;keyword&gt;KINETIC ENERGY&lt;/keyword&gt;&lt;keyword&gt;MATRICES&lt;/keyword&gt;&lt;keyword&gt;PROBABILITY&lt;/keyword&gt;&lt;keyword&gt;QUANTUM MECHANICS&lt;/keyword&gt;&lt;keyword&gt;S MATRIX&lt;/keyword&gt;&lt;keyword&gt;SCATTERING&lt;/keyword&gt;&lt;keyword&gt;USES&lt;/keyword&gt;&lt;keyword&gt;VARIATIONAL METHODS&lt;/keyword&gt;&lt;/keywords&gt;&lt;isbn&gt;00219606&lt;/isbn&gt;&lt;titles&gt;&lt;title&gt;A novel discrete variable representation for quantum mechanical reactive scattering via the S-matrix Kohn method&lt;/title&gt;&lt;secondary-title&gt;Journal of Chemical Physics&lt;/secondary-title&gt;&lt;/titles&gt;&lt;pages&gt;1982-1991&lt;/pages&gt;&lt;urls&gt;&lt;pdf-urls&gt;&lt;url&gt;file:///C:/Users/agrof/Mendeley Desktop/Colbert, Miller/Journal of Chemical Physics/colbert-1992-novel-dvr.pdf&lt;/url&gt;&lt;/pdf-urls&gt;&lt;/urls&gt;&lt;number&gt;3&lt;/number&gt;&lt;contributors&gt;&lt;authors&gt;&lt;author&gt;Colbert, Daniel T.&lt;/author&gt;&lt;author&gt;Miller, William H.&lt;/author&gt;&lt;/authors&gt;&lt;/contributors&gt;&lt;added-date format="utc"&gt;1509389871&lt;/added-date&gt;&lt;ref-type name="Journal Article"&gt;17&lt;/ref-type&gt;&lt;dates&gt;&lt;year&gt;1992&lt;/year&gt;&lt;/dates&gt;&lt;rec-number&gt;968&lt;/rec-number&gt;&lt;last-updated-date format="utc"&gt;1509389871&lt;/last-updated-date&gt;&lt;electronic-resource-num&gt;10.1063/1.462100&lt;/electronic-resource-num&gt;&lt;volume&gt;96&lt;/volume&gt;&lt;/record&gt;&lt;/Cite&gt;&lt;/EndNote&gt;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40</w:t>
      </w:r>
      <w:r w:rsidR="002A7C54">
        <w:rPr>
          <w:rFonts w:ascii="Times New Roman" w:hAnsi="Times New Roman"/>
          <w:szCs w:val="24"/>
          <w:lang w:eastAsia="zh-CN"/>
        </w:rPr>
        <w:fldChar w:fldCharType="end"/>
      </w:r>
      <w:r w:rsidR="0079417C">
        <w:rPr>
          <w:rFonts w:ascii="Times New Roman" w:hAnsi="Times New Roman"/>
          <w:szCs w:val="24"/>
          <w:lang w:eastAsia="zh-CN"/>
        </w:rPr>
        <w:t xml:space="preserve"> for the interval (-∞,∞)</w:t>
      </w:r>
      <w:r w:rsidR="00FF32FB">
        <w:rPr>
          <w:rFonts w:ascii="Times New Roman" w:hAnsi="Times New Roman"/>
          <w:szCs w:val="24"/>
          <w:lang w:eastAsia="zh-CN"/>
        </w:rPr>
        <w:t>.  This widely used DVR</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&lt;EndNote&gt;&lt;Cite&gt;&lt;Author&gt;Light&lt;/Author&gt;&lt;Year&gt;2000&lt;/Year&gt;&lt;IDText&gt;Discrete-Variable Representations and their Utilization&lt;/IDText&gt;&lt;DisplayText&gt;&lt;style face="superscript"&gt;41&lt;/style&gt;&lt;/DisplayText&gt;&lt;record&gt;&lt;urls&gt;&lt;related-urls&gt;&lt;url&gt;http://doi.wiley.com/10.1002/9780470141731&lt;/url&gt;&lt;/related-urls&gt;&lt;/urls&gt;&lt;isbn&gt;9780470141731&lt;/isbn&gt;&lt;titles&gt;&lt;title&gt;Discrete-Variable Representations and their Utilization&lt;/title&gt;&lt;secondary-title&gt;Advances in Chemical Physics&lt;/secondary-title&gt;&lt;/titles&gt;&lt;pages&gt;263-310&lt;/pages&gt;&lt;urls&gt;&lt;pdf-urls&gt;&lt;url&gt;file:///C:/Users/agrof/Mendeley Desktop/Light, Carrington/Advances in Chemical Physics/light-adv.chem.phys-dvr-and-utilization.pdf&lt;/url&gt;&lt;/pdf-urls&gt;&lt;/urls&gt;&lt;contributors&gt;&lt;authors&gt;&lt;author&gt;Light, John C.&lt;/author&gt;&lt;author&gt;Carrington, Tucker&lt;/author&gt;&lt;/authors&gt;&lt;/contributors&gt;&lt;added-date format="utc"&gt;1509389867&lt;/added-date&gt;&lt;ref-type name="Journal Article"&gt;17&lt;/ref-type&gt;&lt;dates&gt;&lt;year&gt;2000&lt;/year&gt;&lt;/dates&gt;&lt;rec-number&gt;814&lt;/rec-number&gt;&lt;last-updated-date format="utc"&gt;1509389867&lt;/last-updated-date&gt;&lt;electronic-resource-num&gt;10.1002/9780470141731&lt;/electronic-resource-num&gt;&lt;volume&gt;114&lt;/volume&gt;&lt;/record&gt;&lt;/Cite&gt;&lt;/EndNote&gt;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41</w:t>
      </w:r>
      <w:r w:rsidR="002A7C54">
        <w:rPr>
          <w:rFonts w:ascii="Times New Roman" w:hAnsi="Times New Roman"/>
          <w:szCs w:val="24"/>
          <w:lang w:eastAsia="zh-CN"/>
        </w:rPr>
        <w:fldChar w:fldCharType="end"/>
      </w:r>
      <w:r w:rsidR="00FF32FB">
        <w:rPr>
          <w:rFonts w:ascii="Times New Roman" w:hAnsi="Times New Roman"/>
          <w:szCs w:val="24"/>
          <w:lang w:eastAsia="zh-CN"/>
        </w:rPr>
        <w:t xml:space="preserve"> has several advantages with regards to implementation.  First, the basis set for the Hamiltonian is the infinite basis of evenly spaced sinc functions, which are already </w:t>
      </w:r>
      <w:r w:rsidR="00FF32FB">
        <w:rPr>
          <w:rFonts w:ascii="Times New Roman" w:hAnsi="Times New Roman"/>
          <w:szCs w:val="24"/>
          <w:lang w:eastAsia="zh-CN"/>
        </w:rPr>
        <w:lastRenderedPageBreak/>
        <w:t>localized meaning that the position operator is diagonal.  Thus, the positions of the sinc functions are the Gaussian quadrature points</w:t>
      </w:r>
      <w:r w:rsidR="00FB69E6">
        <w:rPr>
          <w:rFonts w:ascii="Times New Roman" w:hAnsi="Times New Roman"/>
          <w:szCs w:val="24"/>
          <w:lang w:eastAsia="zh-CN"/>
        </w:rPr>
        <w:t>.</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&lt;EndNote&gt;&lt;Cite&gt;&lt;Author&gt;Light&lt;/Author&gt;&lt;Year&gt;2000&lt;/Year&gt;&lt;IDText&gt;Discrete-Variable Representations and their Utilization&lt;/IDText&gt;&lt;DisplayText&gt;&lt;style face="superscript"&gt;41&lt;/style&gt;&lt;/DisplayText&gt;&lt;record&gt;&lt;urls&gt;&lt;related-urls&gt;&lt;url&gt;http://doi.wiley.com/10.1002/9780470141731&lt;/url&gt;&lt;/related-urls&gt;&lt;/urls&gt;&lt;isbn&gt;9780470141731&lt;/isbn&gt;&lt;titles&gt;&lt;title&gt;Discrete-Variable Representations and their Utilization&lt;/title&gt;&lt;secondary-title&gt;Advances in Chemical Physics&lt;/secondary-title&gt;&lt;/titles&gt;&lt;pages&gt;263-310&lt;/pages&gt;&lt;urls&gt;&lt;pdf-urls&gt;&lt;url&gt;file:///C:/Users/agrof/Mendeley Desktop/Light, Carrington/Advances in Chemical Physics/light-adv.chem.phys-dvr-and-utilization.pdf&lt;/url&gt;&lt;/pdf-urls&gt;&lt;/urls&gt;&lt;contributors&gt;&lt;authors&gt;&lt;author&gt;Light, John C.&lt;/author&gt;&lt;author&gt;Carrington, Tucker&lt;/author&gt;&lt;/authors&gt;&lt;/contributors&gt;&lt;added-date format="utc"&gt;1509389867&lt;/added-date&gt;&lt;ref-type name="Journal Article"&gt;17&lt;/ref-type&gt;&lt;dates&gt;&lt;year&gt;2000&lt;/year&gt;&lt;/dates&gt;&lt;rec-number&gt;814&lt;/rec-number&gt;&lt;last-updated-date format="utc"&gt;1509389867&lt;/last-updated-date&gt;&lt;electronic-resource-num&gt;10.1002/9780470141731&lt;/electronic-resource-num&gt;&lt;volume&gt;114&lt;/volume&gt;&lt;/record&gt;&lt;/Cite&gt;&lt;/EndNote&gt;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41</w:t>
      </w:r>
      <w:r w:rsidR="002A7C54">
        <w:rPr>
          <w:rFonts w:ascii="Times New Roman" w:hAnsi="Times New Roman"/>
          <w:szCs w:val="24"/>
          <w:lang w:eastAsia="zh-CN"/>
        </w:rPr>
        <w:fldChar w:fldCharType="end"/>
      </w:r>
      <w:r w:rsidR="002A7C54">
        <w:rPr>
          <w:rFonts w:ascii="Times New Roman" w:hAnsi="Times New Roman"/>
          <w:szCs w:val="24"/>
          <w:lang w:eastAsia="zh-CN"/>
        </w:rPr>
        <w:t xml:space="preserve"> </w:t>
      </w:r>
      <w:r w:rsidR="00FF32FB">
        <w:rPr>
          <w:rFonts w:ascii="Times New Roman" w:hAnsi="Times New Roman"/>
          <w:szCs w:val="24"/>
          <w:lang w:eastAsia="zh-CN"/>
        </w:rPr>
        <w:t xml:space="preserve"> Secondly, the kinetic energy operator is exact for the </w:t>
      </w:r>
      <w:r w:rsidR="00DE15A5">
        <w:rPr>
          <w:rFonts w:ascii="Times New Roman" w:hAnsi="Times New Roman"/>
          <w:szCs w:val="24"/>
          <w:lang w:eastAsia="zh-CN"/>
        </w:rPr>
        <w:t>infinite set of basis functions.  Typically, the basis set is truncated, thus, making the kinetic energy approximate</w:t>
      </w:r>
      <w:r w:rsidR="003D06AE">
        <w:rPr>
          <w:rFonts w:ascii="Times New Roman" w:hAnsi="Times New Roman"/>
          <w:szCs w:val="24"/>
          <w:lang w:eastAsia="zh-CN"/>
        </w:rPr>
        <w:t>.  However, the effect of this approximation exponential diminishes outside the classically allowed region</w:t>
      </w:r>
      <w:r w:rsidR="00392100">
        <w:rPr>
          <w:rFonts w:ascii="Times New Roman" w:hAnsi="Times New Roman"/>
          <w:szCs w:val="24"/>
          <w:lang w:eastAsia="zh-CN"/>
        </w:rPr>
        <w:t xml:space="preserve"> of phase space</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&lt;EndNote&gt;&lt;Cite&gt;&lt;Author&gt;Littlejohn&lt;/Author&gt;&lt;Year&gt;2002&lt;/Year&gt;&lt;IDText&gt;A general framework for discrete variable representation basis sets&lt;/IDText&gt;&lt;DisplayText&gt;&lt;style face="superscript"&gt;42&lt;/style&gt;&lt;/DisplayText&gt;&lt;record&gt;&lt;titles&gt;&lt;title&gt;A general framework for discrete variable representation basis sets&lt;/title&gt;&lt;secondary-title&gt;Journal of Chemical Physics&lt;/secondary-title&gt;&lt;/titles&gt;&lt;pages&gt;8691-8703&lt;/pages&gt;&lt;urls&gt;&lt;pdf-urls&gt;&lt;url&gt;file:///C:/Users/agrof/Mendeley Desktop/Littlejohn et al/Journal of Chemical Physics/Littlejohn et al. - 2002 - A general framework for discrete variable representation basis sets.pdf&lt;/url&gt;&lt;/pdf-urls&gt;&lt;/urls&gt;&lt;number&gt;20&lt;/number&gt;&lt;contributors&gt;&lt;authors&gt;&lt;author&gt;Littlejohn, Robert G.&lt;/author&gt;&lt;author&gt;Cargo, Matthew&lt;/author&gt;&lt;author&gt;Carrington, Tucker&lt;/author&gt;&lt;author&gt;Mitchell, Kevin A.&lt;/author&gt;&lt;author&gt;Poirier, Bill&lt;/author&gt;&lt;/authors&gt;&lt;/contributors&gt;&lt;added-date format="utc"&gt;1509389870&lt;/added-date&gt;&lt;ref-type name="Journal Article"&gt;17&lt;/ref-type&gt;&lt;dates&gt;&lt;year&gt;2002&lt;/year&gt;&lt;/dates&gt;&lt;rec-number&gt;930&lt;/rec-number&gt;&lt;last-updated-date format="utc"&gt;1509389870&lt;/last-updated-date&gt;&lt;electronic-resource-num&gt;10.1063/1.1473811&lt;/electronic-resource-num&gt;&lt;volume&gt;116&lt;/volume&gt;&lt;/record&gt;&lt;/Cite&gt;&lt;/EndNote&gt;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42</w:t>
      </w:r>
      <w:r w:rsidR="002A7C54">
        <w:rPr>
          <w:rFonts w:ascii="Times New Roman" w:hAnsi="Times New Roman"/>
          <w:szCs w:val="24"/>
          <w:lang w:eastAsia="zh-CN"/>
        </w:rPr>
        <w:fldChar w:fldCharType="end"/>
      </w:r>
      <w:r w:rsidR="003D06AE">
        <w:rPr>
          <w:rFonts w:ascii="Times New Roman" w:hAnsi="Times New Roman"/>
          <w:szCs w:val="24"/>
          <w:lang w:eastAsia="zh-CN"/>
        </w:rPr>
        <w:t xml:space="preserve"> so for practical purposes this DVR converges for a sufficiently large basis.  Thirdly, the full definition of this DVR only requires two parameters: the grid spacing and the number of basis functions.  </w:t>
      </w:r>
      <w:r w:rsidR="00616DC9">
        <w:rPr>
          <w:rFonts w:ascii="Times New Roman" w:hAnsi="Times New Roman"/>
          <w:szCs w:val="24"/>
          <w:lang w:eastAsia="zh-CN"/>
        </w:rPr>
        <w:t>The grid spacing defines an upper bound to the kinetic energy</w:t>
      </w:r>
      <w:r w:rsidR="00FB69E6">
        <w:rPr>
          <w:rFonts w:ascii="Times New Roman" w:hAnsi="Times New Roman"/>
          <w:szCs w:val="24"/>
          <w:lang w:eastAsia="zh-CN"/>
        </w:rPr>
        <w:t>.</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&lt;EndNote&gt;&lt;Cite&gt;&lt;Author&gt;Littlejohn&lt;/Author&gt;&lt;Year&gt;2002&lt;/Year&gt;&lt;IDText&gt;A general framework for discrete variable representation basis sets&lt;/IDText&gt;&lt;DisplayText&gt;&lt;style face="superscript"&gt;42&lt;/style&gt;&lt;/DisplayText&gt;&lt;record&gt;&lt;titles&gt;&lt;title&gt;A general framework for discrete variable representation basis sets&lt;/title&gt;&lt;secondary-title&gt;Journal of Chemical Physics&lt;/secondary-title&gt;&lt;/titles&gt;&lt;pages&gt;8691-8703&lt;/pages&gt;&lt;urls&gt;&lt;pdf-urls&gt;&lt;url&gt;file:///C:/Users/agrof/Mendeley Desktop/Littlejohn et al/Journal of Chemical Physics/Littlejohn et al. - 2002 - A general framework for discrete variable representation basis sets.pdf&lt;/url&gt;&lt;/pdf-urls&gt;&lt;/urls&gt;&lt;number&gt;20&lt;/number&gt;&lt;contributors&gt;&lt;authors&gt;&lt;author&gt;Littlejohn, Robert G.&lt;/author&gt;&lt;author&gt;Cargo, Matthew&lt;/author&gt;&lt;author&gt;Carrington, Tucker&lt;/author&gt;&lt;author&gt;Mitchell, Kevin A.&lt;/author&gt;&lt;author&gt;Poirier, Bill&lt;/author&gt;&lt;/authors&gt;&lt;/contributors&gt;&lt;added-date format="utc"&gt;1509389870&lt;/added-date&gt;&lt;ref-type name="Journal Article"&gt;17&lt;/ref-type&gt;&lt;dates&gt;&lt;year&gt;2002&lt;/year&gt;&lt;/dates&gt;&lt;rec-number&gt;930&lt;/rec-number&gt;&lt;last-updated-date format="utc"&gt;1509389870&lt;/last-updated-date&gt;&lt;electronic-resource-num&gt;10.1063/1.1473811&lt;/electronic-resource-num&gt;&lt;volume&gt;116&lt;/volume&gt;&lt;/record&gt;&lt;/Cite&gt;&lt;/EndNote&gt;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42</w:t>
      </w:r>
      <w:r w:rsidR="002A7C54">
        <w:rPr>
          <w:rFonts w:ascii="Times New Roman" w:hAnsi="Times New Roman"/>
          <w:szCs w:val="24"/>
          <w:lang w:eastAsia="zh-CN"/>
        </w:rPr>
        <w:fldChar w:fldCharType="end"/>
      </w:r>
      <w:r w:rsidR="00F46AC8">
        <w:rPr>
          <w:rFonts w:ascii="Times New Roman" w:hAnsi="Times New Roman"/>
          <w:szCs w:val="24"/>
          <w:lang w:eastAsia="zh-CN"/>
        </w:rPr>
        <w:t xml:space="preserve">  For this definition of the DVR, the Hamiltonian operator is </w:t>
      </w:r>
    </w:p>
    <w:p w14:paraId="5FA95B52" w14:textId="77777777" w:rsidR="00F46AC8" w:rsidRPr="00A46548"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0" w:author="Jiali Gao" w:date="2017-11-07T18:36:00Z">
                  <w:rPr>
                    <w:rFonts w:ascii="Cambria Math" w:hAnsi="Cambria Math"/>
                    <w:i/>
                    <w:szCs w:val="24"/>
                    <w:lang w:eastAsia="zh-CN"/>
                  </w:rPr>
                </w:ins>
              </m:ctrlPr>
            </m:eqArrPr>
            <m:e>
              <m:sSub>
                <m:sSubPr>
                  <m:ctrlPr>
                    <w:ins w:id="1" w:author="Jiali Gao" w:date="2017-11-07T18:36:00Z">
                      <w:rPr>
                        <w:rFonts w:ascii="Cambria Math" w:hAnsi="Cambria Math"/>
                        <w:i/>
                        <w:szCs w:val="24"/>
                        <w:lang w:eastAsia="zh-CN"/>
                      </w:rPr>
                    </w:ins>
                  </m:ctrlPr>
                </m:sSubPr>
                <m:e>
                  <m:r>
                    <w:rPr>
                      <w:rFonts w:ascii="Cambria Math" w:hAnsi="Cambria Math"/>
                      <w:szCs w:val="24"/>
                      <w:lang w:eastAsia="zh-CN"/>
                    </w:rPr>
                    <m:t>H</m:t>
                  </m:r>
                </m:e>
                <m:sub>
                  <m:r>
                    <w:rPr>
                      <w:rFonts w:ascii="Cambria Math" w:hAnsi="Cambria Math"/>
                      <w:szCs w:val="24"/>
                      <w:lang w:eastAsia="zh-CN"/>
                    </w:rPr>
                    <m:t>ii</m:t>
                  </m:r>
                </m:sub>
              </m:sSub>
              <m:r>
                <w:rPr>
                  <w:rFonts w:ascii="Cambria Math" w:hAnsi="Cambria Math"/>
                  <w:szCs w:val="24"/>
                  <w:lang w:eastAsia="zh-CN"/>
                </w:rPr>
                <m:t>=</m:t>
              </m:r>
              <m:f>
                <m:fPr>
                  <m:ctrlPr>
                    <w:ins w:id="2" w:author="Jiali Gao" w:date="2017-11-07T18:36:00Z">
                      <w:rPr>
                        <w:rFonts w:ascii="Cambria Math" w:hAnsi="Cambria Math"/>
                        <w:i/>
                        <w:szCs w:val="24"/>
                        <w:lang w:eastAsia="zh-CN"/>
                      </w:rPr>
                    </w:ins>
                  </m:ctrlPr>
                </m:fPr>
                <m:num>
                  <m:sSup>
                    <m:sSupPr>
                      <m:ctrlPr>
                        <w:ins w:id="3" w:author="Jiali Gao" w:date="2017-11-07T18:36:00Z">
                          <w:rPr>
                            <w:rFonts w:ascii="Cambria Math" w:hAnsi="Cambria Math"/>
                            <w:i/>
                            <w:szCs w:val="24"/>
                            <w:lang w:eastAsia="zh-CN"/>
                          </w:rPr>
                        </w:ins>
                      </m:ctrlPr>
                    </m:sSupPr>
                    <m:e>
                      <m:r>
                        <w:rPr>
                          <w:rFonts w:ascii="Cambria Math" w:hAnsi="Cambria Math"/>
                          <w:szCs w:val="24"/>
                          <w:lang w:eastAsia="zh-CN"/>
                        </w:rPr>
                        <m:t>ℏ</m:t>
                      </m:r>
                    </m:e>
                    <m:sup>
                      <m:r>
                        <w:rPr>
                          <w:rFonts w:ascii="Cambria Math" w:hAnsi="Cambria Math"/>
                          <w:szCs w:val="24"/>
                          <w:lang w:eastAsia="zh-CN"/>
                        </w:rPr>
                        <m:t>2</m:t>
                      </m:r>
                    </m:sup>
                  </m:sSup>
                  <m:sSup>
                    <m:sSupPr>
                      <m:ctrlPr>
                        <w:ins w:id="4" w:author="Jiali Gao" w:date="2017-11-07T18:36:00Z">
                          <w:rPr>
                            <w:rFonts w:ascii="Cambria Math" w:hAnsi="Cambria Math"/>
                            <w:i/>
                            <w:szCs w:val="24"/>
                            <w:lang w:eastAsia="zh-CN"/>
                          </w:rPr>
                        </w:ins>
                      </m:ctrlPr>
                    </m:sSupPr>
                    <m:e>
                      <m:r>
                        <w:rPr>
                          <w:rFonts w:ascii="Cambria Math" w:hAnsi="Cambria Math"/>
                          <w:szCs w:val="24"/>
                          <w:lang w:eastAsia="zh-CN"/>
                        </w:rPr>
                        <m:t>π</m:t>
                      </m:r>
                    </m:e>
                    <m:sup>
                      <m:r>
                        <w:rPr>
                          <w:rFonts w:ascii="Cambria Math" w:hAnsi="Cambria Math"/>
                          <w:szCs w:val="24"/>
                          <w:lang w:eastAsia="zh-CN"/>
                        </w:rPr>
                        <m:t>2</m:t>
                      </m:r>
                    </m:sup>
                  </m:sSup>
                </m:num>
                <m:den>
                  <m:r>
                    <w:rPr>
                      <w:rFonts w:ascii="Cambria Math" w:hAnsi="Cambria Math"/>
                      <w:szCs w:val="24"/>
                      <w:lang w:eastAsia="zh-CN"/>
                    </w:rPr>
                    <m:t>6mΔ</m:t>
                  </m:r>
                  <m:sSup>
                    <m:sSupPr>
                      <m:ctrlPr>
                        <w:ins w:id="5" w:author="Jiali Gao" w:date="2017-11-07T18:36:00Z">
                          <w:rPr>
                            <w:rFonts w:ascii="Cambria Math" w:hAnsi="Cambria Math"/>
                            <w:i/>
                            <w:szCs w:val="24"/>
                            <w:lang w:eastAsia="zh-CN"/>
                          </w:rPr>
                        </w:ins>
                      </m:ctrlPr>
                    </m:sSupPr>
                    <m:e>
                      <m:r>
                        <w:rPr>
                          <w:rFonts w:ascii="Cambria Math" w:hAnsi="Cambria Math"/>
                          <w:szCs w:val="24"/>
                          <w:lang w:eastAsia="zh-CN"/>
                        </w:rPr>
                        <m:t>x</m:t>
                      </m:r>
                    </m:e>
                    <m:sup>
                      <m:r>
                        <w:rPr>
                          <w:rFonts w:ascii="Cambria Math" w:hAnsi="Cambria Math"/>
                          <w:szCs w:val="24"/>
                          <w:lang w:eastAsia="zh-CN"/>
                        </w:rPr>
                        <m:t>2</m:t>
                      </m:r>
                    </m:sup>
                  </m:sSup>
                </m:den>
              </m:f>
              <m:r>
                <w:rPr>
                  <w:rFonts w:ascii="Cambria Math" w:hAnsi="Cambria Math"/>
                  <w:szCs w:val="24"/>
                  <w:lang w:eastAsia="zh-CN"/>
                </w:rPr>
                <m:t>+V</m:t>
              </m:r>
              <m:d>
                <m:dPr>
                  <m:ctrlPr>
                    <w:ins w:id="6" w:author="Jiali Gao" w:date="2017-11-07T18:36:00Z">
                      <w:rPr>
                        <w:rFonts w:ascii="Cambria Math" w:hAnsi="Cambria Math"/>
                        <w:i/>
                        <w:szCs w:val="24"/>
                        <w:lang w:eastAsia="zh-CN"/>
                      </w:rPr>
                    </w:ins>
                  </m:ctrlPr>
                </m:dPr>
                <m:e>
                  <m:sSub>
                    <m:sSubPr>
                      <m:ctrlPr>
                        <w:ins w:id="7" w:author="Jiali Gao" w:date="2017-11-07T18:36:00Z">
                          <w:rPr>
                            <w:rFonts w:ascii="Cambria Math" w:hAnsi="Cambria Math"/>
                            <w:i/>
                            <w:szCs w:val="24"/>
                            <w:lang w:eastAsia="zh-CN"/>
                          </w:rPr>
                        </w:ins>
                      </m:ctrlPr>
                    </m:sSubPr>
                    <m:e>
                      <m:r>
                        <w:rPr>
                          <w:rFonts w:ascii="Cambria Math" w:hAnsi="Cambria Math"/>
                          <w:szCs w:val="24"/>
                          <w:lang w:eastAsia="zh-CN"/>
                        </w:rPr>
                        <m:t>x</m:t>
                      </m:r>
                    </m:e>
                    <m:sub>
                      <m:r>
                        <w:rPr>
                          <w:rFonts w:ascii="Cambria Math" w:hAnsi="Cambria Math"/>
                          <w:szCs w:val="24"/>
                          <w:lang w:eastAsia="zh-CN"/>
                        </w:rPr>
                        <m:t>i</m:t>
                      </m:r>
                    </m:sub>
                  </m:sSub>
                </m:e>
              </m:d>
              <m:r>
                <w:rPr>
                  <w:rFonts w:ascii="Cambria Math" w:hAnsi="Cambria Math"/>
                  <w:szCs w:val="24"/>
                  <w:lang w:eastAsia="zh-CN"/>
                </w:rPr>
                <m:t>#</m:t>
              </m:r>
              <m:d>
                <m:dPr>
                  <m:ctrlPr>
                    <w:ins w:id="8" w:author="Jiali Gao" w:date="2017-11-07T18:36:00Z">
                      <w:rPr>
                        <w:rFonts w:ascii="Cambria Math" w:hAnsi="Cambria Math"/>
                        <w:i/>
                        <w:szCs w:val="24"/>
                        <w:lang w:eastAsia="zh-CN"/>
                      </w:rPr>
                    </w:ins>
                  </m:ctrlPr>
                </m:dPr>
                <m:e>
                  <m:r>
                    <w:rPr>
                      <w:rFonts w:ascii="Cambria Math" w:hAnsi="Cambria Math"/>
                      <w:szCs w:val="24"/>
                      <w:lang w:eastAsia="zh-CN"/>
                    </w:rPr>
                    <m:t>2</m:t>
                  </m:r>
                </m:e>
              </m:d>
            </m:e>
          </m:eqArr>
        </m:oMath>
      </m:oMathPara>
    </w:p>
    <w:p w14:paraId="7F2145CE" w14:textId="77777777" w:rsidR="00A46548" w:rsidRPr="00A46548"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9" w:author="Jiali Gao" w:date="2017-11-07T18:36:00Z">
                  <w:rPr>
                    <w:rFonts w:ascii="Cambria Math" w:hAnsi="Cambria Math"/>
                    <w:i/>
                    <w:szCs w:val="24"/>
                    <w:lang w:eastAsia="zh-CN"/>
                  </w:rPr>
                </w:ins>
              </m:ctrlPr>
            </m:eqArrPr>
            <m:e>
              <m:sSub>
                <m:sSubPr>
                  <m:ctrlPr>
                    <w:ins w:id="10" w:author="Jiali Gao" w:date="2017-11-07T18:36:00Z">
                      <w:rPr>
                        <w:rFonts w:ascii="Cambria Math" w:hAnsi="Cambria Math"/>
                        <w:i/>
                        <w:szCs w:val="24"/>
                        <w:lang w:eastAsia="zh-CN"/>
                      </w:rPr>
                    </w:ins>
                  </m:ctrlPr>
                </m:sSubPr>
                <m:e>
                  <m:r>
                    <w:rPr>
                      <w:rFonts w:ascii="Cambria Math" w:hAnsi="Cambria Math"/>
                      <w:szCs w:val="24"/>
                      <w:lang w:eastAsia="zh-CN"/>
                    </w:rPr>
                    <m:t>H</m:t>
                  </m:r>
                </m:e>
                <m:sub>
                  <m:r>
                    <w:rPr>
                      <w:rFonts w:ascii="Cambria Math" w:hAnsi="Cambria Math"/>
                      <w:szCs w:val="24"/>
                      <w:lang w:eastAsia="zh-CN"/>
                    </w:rPr>
                    <m:t>ij</m:t>
                  </m:r>
                </m:sub>
              </m:sSub>
              <m:r>
                <w:rPr>
                  <w:rFonts w:ascii="Cambria Math" w:hAnsi="Cambria Math"/>
                  <w:szCs w:val="24"/>
                  <w:lang w:eastAsia="zh-CN"/>
                </w:rPr>
                <m:t>=</m:t>
              </m:r>
              <m:f>
                <m:fPr>
                  <m:ctrlPr>
                    <w:ins w:id="11" w:author="Jiali Gao" w:date="2017-11-07T18:36:00Z">
                      <w:rPr>
                        <w:rFonts w:ascii="Cambria Math" w:hAnsi="Cambria Math"/>
                        <w:i/>
                        <w:szCs w:val="24"/>
                        <w:lang w:eastAsia="zh-CN"/>
                      </w:rPr>
                    </w:ins>
                  </m:ctrlPr>
                </m:fPr>
                <m:num>
                  <m:sSup>
                    <m:sSupPr>
                      <m:ctrlPr>
                        <w:ins w:id="12" w:author="Jiali Gao" w:date="2017-11-07T18:36:00Z">
                          <w:rPr>
                            <w:rFonts w:ascii="Cambria Math" w:hAnsi="Cambria Math"/>
                            <w:i/>
                            <w:szCs w:val="24"/>
                            <w:lang w:eastAsia="zh-CN"/>
                          </w:rPr>
                        </w:ins>
                      </m:ctrlPr>
                    </m:sSupPr>
                    <m:e>
                      <m:r>
                        <w:rPr>
                          <w:rFonts w:ascii="Cambria Math" w:hAnsi="Cambria Math"/>
                          <w:szCs w:val="24"/>
                          <w:lang w:eastAsia="zh-CN"/>
                        </w:rPr>
                        <m:t>ℏ</m:t>
                      </m:r>
                    </m:e>
                    <m:sup>
                      <m:r>
                        <w:rPr>
                          <w:rFonts w:ascii="Cambria Math" w:hAnsi="Cambria Math"/>
                          <w:szCs w:val="24"/>
                          <w:lang w:eastAsia="zh-CN"/>
                        </w:rPr>
                        <m:t>2</m:t>
                      </m:r>
                    </m:sup>
                  </m:sSup>
                  <m:sSup>
                    <m:sSupPr>
                      <m:ctrlPr>
                        <w:ins w:id="13" w:author="Jiali Gao" w:date="2017-11-07T18:36:00Z">
                          <w:rPr>
                            <w:rFonts w:ascii="Cambria Math" w:hAnsi="Cambria Math"/>
                            <w:i/>
                            <w:szCs w:val="24"/>
                            <w:lang w:eastAsia="zh-CN"/>
                          </w:rPr>
                        </w:ins>
                      </m:ctrlPr>
                    </m:sSupPr>
                    <m:e>
                      <m:d>
                        <m:dPr>
                          <m:ctrlPr>
                            <w:ins w:id="14" w:author="Jiali Gao" w:date="2017-11-07T18:36:00Z">
                              <w:rPr>
                                <w:rFonts w:ascii="Cambria Math" w:hAnsi="Cambria Math"/>
                                <w:i/>
                                <w:szCs w:val="24"/>
                                <w:lang w:eastAsia="zh-CN"/>
                              </w:rPr>
                            </w:ins>
                          </m:ctrlPr>
                        </m:dPr>
                        <m:e>
                          <m:r>
                            <w:rPr>
                              <w:rFonts w:ascii="Cambria Math" w:hAnsi="Cambria Math"/>
                              <w:szCs w:val="24"/>
                              <w:lang w:eastAsia="zh-CN"/>
                            </w:rPr>
                            <m:t>-1</m:t>
                          </m:r>
                        </m:e>
                      </m:d>
                    </m:e>
                    <m:sup>
                      <m:r>
                        <w:rPr>
                          <w:rFonts w:ascii="Cambria Math" w:hAnsi="Cambria Math"/>
                          <w:szCs w:val="24"/>
                          <w:lang w:eastAsia="zh-CN"/>
                        </w:rPr>
                        <m:t>i-j</m:t>
                      </m:r>
                    </m:sup>
                  </m:sSup>
                </m:num>
                <m:den>
                  <m:r>
                    <w:rPr>
                      <w:rFonts w:ascii="Cambria Math" w:hAnsi="Cambria Math"/>
                      <w:szCs w:val="24"/>
                      <w:lang w:eastAsia="zh-CN"/>
                    </w:rPr>
                    <m:t>mΔ</m:t>
                  </m:r>
                  <m:sSup>
                    <m:sSupPr>
                      <m:ctrlPr>
                        <w:ins w:id="15" w:author="Jiali Gao" w:date="2017-11-07T18:36:00Z">
                          <w:rPr>
                            <w:rFonts w:ascii="Cambria Math" w:hAnsi="Cambria Math"/>
                            <w:i/>
                            <w:szCs w:val="24"/>
                            <w:lang w:eastAsia="zh-CN"/>
                          </w:rPr>
                        </w:ins>
                      </m:ctrlPr>
                    </m:sSupPr>
                    <m:e>
                      <m:r>
                        <w:rPr>
                          <w:rFonts w:ascii="Cambria Math" w:hAnsi="Cambria Math"/>
                          <w:szCs w:val="24"/>
                          <w:lang w:eastAsia="zh-CN"/>
                        </w:rPr>
                        <m:t>x</m:t>
                      </m:r>
                    </m:e>
                    <m:sup>
                      <m:r>
                        <w:rPr>
                          <w:rFonts w:ascii="Cambria Math" w:hAnsi="Cambria Math"/>
                          <w:szCs w:val="24"/>
                          <w:lang w:eastAsia="zh-CN"/>
                        </w:rPr>
                        <m:t>2</m:t>
                      </m:r>
                    </m:sup>
                  </m:sSup>
                  <m:sSup>
                    <m:sSupPr>
                      <m:ctrlPr>
                        <w:ins w:id="16" w:author="Jiali Gao" w:date="2017-11-07T18:36:00Z">
                          <w:rPr>
                            <w:rFonts w:ascii="Cambria Math" w:hAnsi="Cambria Math"/>
                            <w:i/>
                            <w:szCs w:val="24"/>
                            <w:lang w:eastAsia="zh-CN"/>
                          </w:rPr>
                        </w:ins>
                      </m:ctrlPr>
                    </m:sSupPr>
                    <m:e>
                      <m:d>
                        <m:dPr>
                          <m:ctrlPr>
                            <w:ins w:id="17" w:author="Jiali Gao" w:date="2017-11-07T18:36:00Z">
                              <w:rPr>
                                <w:rFonts w:ascii="Cambria Math" w:hAnsi="Cambria Math"/>
                                <w:i/>
                                <w:szCs w:val="24"/>
                                <w:lang w:eastAsia="zh-CN"/>
                              </w:rPr>
                            </w:ins>
                          </m:ctrlPr>
                        </m:dPr>
                        <m:e>
                          <m:r>
                            <w:rPr>
                              <w:rFonts w:ascii="Cambria Math" w:hAnsi="Cambria Math"/>
                              <w:szCs w:val="24"/>
                              <w:lang w:eastAsia="zh-CN"/>
                            </w:rPr>
                            <m:t>i-j</m:t>
                          </m:r>
                        </m:e>
                      </m:d>
                    </m:e>
                    <m:sup>
                      <m:r>
                        <w:rPr>
                          <w:rFonts w:ascii="Cambria Math" w:hAnsi="Cambria Math"/>
                          <w:szCs w:val="24"/>
                          <w:lang w:eastAsia="zh-CN"/>
                        </w:rPr>
                        <m:t>2</m:t>
                      </m:r>
                    </m:sup>
                  </m:sSup>
                </m:den>
              </m:f>
              <m:r>
                <w:rPr>
                  <w:rFonts w:ascii="Cambria Math" w:hAnsi="Cambria Math"/>
                  <w:szCs w:val="24"/>
                  <w:lang w:eastAsia="zh-CN"/>
                </w:rPr>
                <m:t xml:space="preserve">    for   i</m:t>
              </m:r>
              <m:r>
                <w:rPr>
                  <w:rFonts w:ascii="Cambria Math" w:hAnsi="Cambria Math" w:hint="eastAsia"/>
                  <w:szCs w:val="24"/>
                  <w:lang w:eastAsia="zh-CN"/>
                </w:rPr>
                <m:t>≠</m:t>
              </m:r>
              <m:r>
                <w:rPr>
                  <w:rFonts w:ascii="Cambria Math" w:hAnsi="Cambria Math"/>
                  <w:szCs w:val="24"/>
                  <w:lang w:eastAsia="zh-CN"/>
                </w:rPr>
                <m:t>j#</m:t>
              </m:r>
              <m:d>
                <m:dPr>
                  <m:ctrlPr>
                    <w:ins w:id="18" w:author="Jiali Gao" w:date="2017-11-07T18:36:00Z">
                      <w:rPr>
                        <w:rFonts w:ascii="Cambria Math" w:hAnsi="Cambria Math"/>
                        <w:i/>
                        <w:szCs w:val="24"/>
                        <w:lang w:eastAsia="zh-CN"/>
                      </w:rPr>
                    </w:ins>
                  </m:ctrlPr>
                </m:dPr>
                <m:e>
                  <m:r>
                    <w:rPr>
                      <w:rFonts w:ascii="Cambria Math" w:hAnsi="Cambria Math"/>
                      <w:szCs w:val="24"/>
                      <w:lang w:eastAsia="zh-CN"/>
                    </w:rPr>
                    <m:t>3</m:t>
                  </m:r>
                </m:e>
              </m:d>
            </m:e>
          </m:eqArr>
        </m:oMath>
      </m:oMathPara>
    </w:p>
    <w:p w14:paraId="3A7FFB0E" w14:textId="77777777" w:rsidR="00D06E24" w:rsidRPr="00D06E24" w:rsidRDefault="00A46548"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m:oMath>
        <m:r>
          <w:rPr>
            <w:rFonts w:ascii="Cambria Math" w:hAnsi="Cambria Math"/>
            <w:szCs w:val="24"/>
            <w:lang w:eastAsia="zh-CN"/>
          </w:rPr>
          <m:t>m</m:t>
        </m:r>
      </m:oMath>
      <w:r w:rsidR="00D06E24">
        <w:rPr>
          <w:rFonts w:ascii="Times New Roman" w:hAnsi="Times New Roman"/>
          <w:szCs w:val="24"/>
          <w:lang w:eastAsia="zh-CN"/>
        </w:rPr>
        <w:t xml:space="preserve"> is the reduced mass, </w:t>
      </w:r>
      <m:oMath>
        <m:r>
          <w:rPr>
            <w:rFonts w:ascii="Cambria Math" w:hAnsi="Cambria Math"/>
            <w:szCs w:val="24"/>
            <w:lang w:eastAsia="zh-CN"/>
          </w:rPr>
          <m:t>Δx</m:t>
        </m:r>
      </m:oMath>
      <w:r w:rsidR="00D06E24">
        <w:rPr>
          <w:rFonts w:ascii="Times New Roman" w:hAnsi="Times New Roman"/>
          <w:szCs w:val="24"/>
          <w:lang w:eastAsia="zh-CN"/>
        </w:rPr>
        <w:t xml:space="preserve"> is the grid spacing, </w:t>
      </w:r>
      <m:oMath>
        <m:r>
          <w:rPr>
            <w:rFonts w:ascii="Cambria Math" w:hAnsi="Cambria Math"/>
            <w:szCs w:val="24"/>
            <w:lang w:eastAsia="zh-CN"/>
          </w:rPr>
          <m:t>V</m:t>
        </m:r>
        <m:d>
          <m:dPr>
            <m:ctrlPr>
              <w:ins w:id="19" w:author="Jiali Gao" w:date="2017-11-07T18:36:00Z">
                <w:rPr>
                  <w:rFonts w:ascii="Cambria Math" w:hAnsi="Cambria Math"/>
                  <w:i/>
                  <w:szCs w:val="24"/>
                  <w:lang w:eastAsia="zh-CN"/>
                </w:rPr>
              </w:ins>
            </m:ctrlPr>
          </m:dPr>
          <m:e>
            <m:sSub>
              <m:sSubPr>
                <m:ctrlPr>
                  <w:ins w:id="20" w:author="Jiali Gao" w:date="2017-11-07T18:36:00Z">
                    <w:rPr>
                      <w:rFonts w:ascii="Cambria Math" w:hAnsi="Cambria Math"/>
                      <w:i/>
                      <w:szCs w:val="24"/>
                      <w:lang w:eastAsia="zh-CN"/>
                    </w:rPr>
                  </w:ins>
                </m:ctrlPr>
              </m:sSubPr>
              <m:e>
                <m:r>
                  <w:rPr>
                    <w:rFonts w:ascii="Cambria Math" w:hAnsi="Cambria Math"/>
                    <w:szCs w:val="24"/>
                    <w:lang w:eastAsia="zh-CN"/>
                  </w:rPr>
                  <m:t>x</m:t>
                </m:r>
              </m:e>
              <m:sub>
                <m:r>
                  <w:rPr>
                    <w:rFonts w:ascii="Cambria Math" w:hAnsi="Cambria Math"/>
                    <w:szCs w:val="24"/>
                    <w:lang w:eastAsia="zh-CN"/>
                  </w:rPr>
                  <m:t>i</m:t>
                </m:r>
              </m:sub>
            </m:sSub>
          </m:e>
        </m:d>
      </m:oMath>
      <w:r w:rsidR="00D06E24">
        <w:rPr>
          <w:rFonts w:ascii="Times New Roman" w:hAnsi="Times New Roman"/>
          <w:szCs w:val="24"/>
          <w:lang w:eastAsia="zh-CN"/>
        </w:rPr>
        <w:t xml:space="preserve"> is the potential energy at the DVR point.  The common DVR approximation</w:t>
      </w:r>
      <w:r w:rsidR="002A7C54">
        <w:rPr>
          <w:rFonts w:ascii="Times New Roman" w:hAnsi="Times New Roman"/>
          <w:szCs w:val="24"/>
          <w:lang w:eastAsia="zh-CN"/>
        </w:rPr>
        <w:fldChar w:fldCharType="begin">
          <w:fldData xml:space="preserve">PEVuZE5vdGU+PENpdGU+PEF1dGhvcj5MaWdodDwvQXV0aG9yPjxZZWFyPjIwMDA8L1llYXI+PElE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PEVuZE5vdGU+PENpdGU+PEF1dGhvcj5MaWdodDwvQXV0aG9yPjxZZWFyPjIwMDA8L1llYXI+PElE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2A7C54">
        <w:rPr>
          <w:rFonts w:ascii="Times New Roman" w:hAnsi="Times New Roman"/>
          <w:szCs w:val="24"/>
          <w:lang w:eastAsia="zh-CN"/>
        </w:rPr>
      </w:r>
      <w:r w:rsidR="002A7C54">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41, 43</w:t>
      </w:r>
      <w:r w:rsidR="002A7C54">
        <w:rPr>
          <w:rFonts w:ascii="Times New Roman" w:hAnsi="Times New Roman"/>
          <w:szCs w:val="24"/>
          <w:lang w:eastAsia="zh-CN"/>
        </w:rPr>
        <w:fldChar w:fldCharType="end"/>
      </w:r>
      <w:r w:rsidR="00D06E24">
        <w:rPr>
          <w:rFonts w:ascii="Times New Roman" w:hAnsi="Times New Roman"/>
          <w:szCs w:val="24"/>
          <w:lang w:eastAsia="zh-CN"/>
        </w:rPr>
        <w:t xml:space="preserve"> of assuming a diagonal form of the potential energy operator is used.</w:t>
      </w:r>
    </w:p>
    <w:p w14:paraId="5ACF0E71" w14:textId="77777777" w:rsidR="00583B26" w:rsidRDefault="00D06E24"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t>The Colbert and Miller DVR is general enough for direct application in QVP, but the goal of the QVP method is provide both speed and accuracy.</w:t>
      </w:r>
      <w:r w:rsidR="0031669D">
        <w:rPr>
          <w:rFonts w:ascii="Times New Roman" w:hAnsi="Times New Roman"/>
          <w:szCs w:val="24"/>
          <w:lang w:eastAsia="zh-CN"/>
        </w:rPr>
        <w:t xml:space="preserve">  Furthermore, the goal is </w:t>
      </w:r>
      <w:r w:rsidR="002A7C54">
        <w:rPr>
          <w:rFonts w:ascii="Times New Roman" w:hAnsi="Times New Roman"/>
          <w:szCs w:val="24"/>
          <w:lang w:eastAsia="zh-CN"/>
        </w:rPr>
        <w:t xml:space="preserve">to </w:t>
      </w:r>
      <w:r w:rsidR="0031669D">
        <w:rPr>
          <w:rFonts w:ascii="Times New Roman" w:hAnsi="Times New Roman"/>
          <w:szCs w:val="24"/>
          <w:lang w:eastAsia="zh-CN"/>
        </w:rPr>
        <w:t>have a method that allows for fast computation of ab initio frequencies, which require reducing the number of energy calculations in the computation of the DVR, and for calculation of a large number of frequencies quickly to be used in analysis of a molecular dynamics trajectory.</w:t>
      </w:r>
      <w:r>
        <w:rPr>
          <w:rFonts w:ascii="Times New Roman" w:hAnsi="Times New Roman"/>
          <w:szCs w:val="24"/>
          <w:lang w:eastAsia="zh-CN"/>
        </w:rPr>
        <w:t xml:space="preserve">  Therefore, it is advantageous to further trim the number of basis function</w:t>
      </w:r>
      <w:r w:rsidR="0031669D">
        <w:rPr>
          <w:rFonts w:ascii="Times New Roman" w:hAnsi="Times New Roman"/>
          <w:szCs w:val="24"/>
          <w:lang w:eastAsia="zh-CN"/>
        </w:rPr>
        <w:t>s/DVR points</w:t>
      </w:r>
      <w:r>
        <w:rPr>
          <w:rFonts w:ascii="Times New Roman" w:hAnsi="Times New Roman"/>
          <w:szCs w:val="24"/>
          <w:lang w:eastAsia="zh-CN"/>
        </w:rPr>
        <w:t xml:space="preserve"> </w:t>
      </w:r>
      <w:r w:rsidR="00DB605B">
        <w:rPr>
          <w:rFonts w:ascii="Times New Roman" w:hAnsi="Times New Roman"/>
          <w:szCs w:val="24"/>
          <w:lang w:eastAsia="zh-CN"/>
        </w:rPr>
        <w:t>using</w:t>
      </w:r>
      <w:r>
        <w:rPr>
          <w:rFonts w:ascii="Times New Roman" w:hAnsi="Times New Roman"/>
          <w:szCs w:val="24"/>
          <w:lang w:eastAsia="zh-CN"/>
        </w:rPr>
        <w:t xml:space="preserve"> potential optimizatio</w:t>
      </w:r>
      <w:r w:rsidR="0031669D">
        <w:rPr>
          <w:rFonts w:ascii="Times New Roman" w:hAnsi="Times New Roman"/>
          <w:szCs w:val="24"/>
          <w:lang w:eastAsia="zh-CN"/>
        </w:rPr>
        <w:t>n</w:t>
      </w:r>
      <w:r>
        <w:rPr>
          <w:rFonts w:ascii="Times New Roman" w:hAnsi="Times New Roman"/>
          <w:szCs w:val="24"/>
          <w:lang w:eastAsia="zh-CN"/>
        </w:rPr>
        <w:t>.</w:t>
      </w:r>
      <w:r w:rsidR="0031669D">
        <w:rPr>
          <w:rFonts w:ascii="Times New Roman" w:hAnsi="Times New Roman"/>
          <w:szCs w:val="24"/>
          <w:lang w:eastAsia="zh-CN"/>
        </w:rPr>
        <w:t xml:space="preserve">  </w:t>
      </w:r>
      <w:r>
        <w:rPr>
          <w:rFonts w:ascii="Times New Roman" w:hAnsi="Times New Roman"/>
          <w:szCs w:val="24"/>
          <w:lang w:eastAsia="zh-CN"/>
        </w:rPr>
        <w:t xml:space="preserve">  </w:t>
      </w:r>
    </w:p>
    <w:p w14:paraId="5469F465" w14:textId="77777777" w:rsidR="00632434" w:rsidRPr="00632434" w:rsidRDefault="0031669D" w:rsidP="00632434">
      <w:pPr>
        <w:pStyle w:val="TAMainText"/>
        <w:spacing w:after="240"/>
        <w:ind w:firstLine="720"/>
        <w:jc w:val="left"/>
        <w:rPr>
          <w:rFonts w:ascii="Times New Roman" w:hAnsi="Times New Roman"/>
          <w:szCs w:val="24"/>
          <w:lang w:eastAsia="zh-CN"/>
        </w:rPr>
      </w:pPr>
      <w:r>
        <w:rPr>
          <w:rFonts w:ascii="Times New Roman" w:hAnsi="Times New Roman"/>
          <w:szCs w:val="24"/>
          <w:lang w:eastAsia="zh-CN"/>
        </w:rPr>
        <w:lastRenderedPageBreak/>
        <w:t>Potential optimized DVR (PO-DVR)</w:t>
      </w:r>
      <w:r w:rsidR="002A7C54">
        <w:rPr>
          <w:rFonts w:ascii="Times New Roman" w:hAnsi="Times New Roman"/>
          <w:szCs w:val="24"/>
          <w:lang w:eastAsia="zh-CN"/>
        </w:rPr>
        <w:fldChar w:fldCharType="begin">
          <w:fldData xml:space="preserve">PEVuZE5vdGU+PENpdGU+PEF1dGhvcj5FY2hhdmU8L0F1dGhvcj48WWVhcj4xOTkyPC9ZZWFyPjxJ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PEVuZE5vdGU+PENpdGU+PEF1dGhvcj5FY2hhdmU8L0F1dGhvcj48WWVhcj4xOTkyPC9ZZWFyPjxJ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2A7C54">
        <w:rPr>
          <w:rFonts w:ascii="Times New Roman" w:hAnsi="Times New Roman"/>
          <w:szCs w:val="24"/>
          <w:lang w:eastAsia="zh-CN"/>
        </w:rPr>
      </w:r>
      <w:r w:rsidR="002A7C54">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44, 45</w:t>
      </w:r>
      <w:r w:rsidR="002A7C54">
        <w:rPr>
          <w:rFonts w:ascii="Times New Roman" w:hAnsi="Times New Roman"/>
          <w:szCs w:val="24"/>
          <w:lang w:eastAsia="zh-CN"/>
        </w:rPr>
        <w:fldChar w:fldCharType="end"/>
      </w:r>
      <w:r w:rsidR="007E383A">
        <w:rPr>
          <w:rFonts w:ascii="Times New Roman" w:hAnsi="Times New Roman"/>
          <w:szCs w:val="24"/>
          <w:lang w:eastAsia="zh-CN"/>
        </w:rPr>
        <w:t xml:space="preserve"> uses the information given by the potential energy to determine the optimal points </w:t>
      </w:r>
      <w:r w:rsidR="00583B26">
        <w:rPr>
          <w:rFonts w:ascii="Times New Roman" w:hAnsi="Times New Roman"/>
          <w:szCs w:val="24"/>
          <w:lang w:eastAsia="zh-CN"/>
        </w:rPr>
        <w:t>to use</w:t>
      </w:r>
      <w:r w:rsidR="007E383A">
        <w:rPr>
          <w:rFonts w:ascii="Times New Roman" w:hAnsi="Times New Roman"/>
          <w:szCs w:val="24"/>
          <w:lang w:eastAsia="zh-CN"/>
        </w:rPr>
        <w:t>.</w:t>
      </w:r>
      <w:r w:rsidR="00583B26">
        <w:rPr>
          <w:rFonts w:ascii="Times New Roman" w:hAnsi="Times New Roman"/>
          <w:szCs w:val="24"/>
          <w:lang w:eastAsia="zh-CN"/>
        </w:rPr>
        <w:t xml:space="preserve">  This is done through a two step procedure.  First, the Hamiltonia</w:t>
      </w:r>
      <w:r w:rsidR="00632434">
        <w:rPr>
          <w:rFonts w:ascii="Times New Roman" w:hAnsi="Times New Roman"/>
          <w:szCs w:val="24"/>
          <w:lang w:eastAsia="zh-CN"/>
        </w:rPr>
        <w:t xml:space="preserve">n is solved in the original basis.  Next, the position operator is calculated for the truncated basis using the lowest </w:t>
      </w:r>
      <m:oMath>
        <m:sSup>
          <m:sSupPr>
            <m:ctrlPr>
              <w:ins w:id="21" w:author="Jiali Gao" w:date="2017-11-07T18:36:00Z">
                <w:rPr>
                  <w:rFonts w:ascii="Cambria Math" w:hAnsi="Cambria Math"/>
                  <w:i/>
                  <w:szCs w:val="24"/>
                  <w:lang w:eastAsia="zh-CN"/>
                </w:rPr>
              </w:ins>
            </m:ctrlPr>
          </m:sSupPr>
          <m:e>
            <m:r>
              <w:rPr>
                <w:rFonts w:ascii="Cambria Math" w:hAnsi="Cambria Math"/>
                <w:szCs w:val="24"/>
                <w:lang w:eastAsia="zh-CN"/>
              </w:rPr>
              <m:t>N</m:t>
            </m:r>
          </m:e>
          <m:sup>
            <m:r>
              <w:rPr>
                <w:rFonts w:ascii="Cambria Math" w:hAnsi="Cambria Math"/>
                <w:szCs w:val="24"/>
                <w:lang w:eastAsia="zh-CN"/>
              </w:rPr>
              <m:t>PO</m:t>
            </m:r>
          </m:sup>
        </m:sSup>
      </m:oMath>
      <w:r w:rsidR="00632434">
        <w:rPr>
          <w:rFonts w:ascii="Times New Roman" w:hAnsi="Times New Roman"/>
          <w:szCs w:val="24"/>
          <w:lang w:eastAsia="zh-CN"/>
        </w:rPr>
        <w:t xml:space="preserve"> eigenvectors, which is subsequently diagonalized to yield the PO-DVR points.  This </w:t>
      </w:r>
      <w:r w:rsidR="00FB69E6">
        <w:rPr>
          <w:rFonts w:ascii="Times New Roman" w:hAnsi="Times New Roman"/>
          <w:szCs w:val="24"/>
          <w:lang w:eastAsia="zh-CN"/>
        </w:rPr>
        <w:t xml:space="preserve">transformation </w:t>
      </w:r>
      <w:r w:rsidR="00632434">
        <w:rPr>
          <w:rFonts w:ascii="Times New Roman" w:hAnsi="Times New Roman"/>
          <w:szCs w:val="24"/>
          <w:lang w:eastAsia="zh-CN"/>
        </w:rPr>
        <w:t>can be summarized in the equation</w:t>
      </w:r>
    </w:p>
    <w:p w14:paraId="7FD19D61" w14:textId="77777777" w:rsidR="007E383A" w:rsidRPr="007E383A" w:rsidRDefault="00BC23B8" w:rsidP="00C42B4D">
      <w:pPr>
        <w:pStyle w:val="TAMainText"/>
        <w:spacing w:after="240"/>
        <w:ind w:firstLine="0"/>
        <w:jc w:val="left"/>
        <w:rPr>
          <w:rFonts w:ascii="Times New Roman" w:hAnsi="Times New Roman"/>
          <w:b/>
          <w:szCs w:val="24"/>
          <w:lang w:eastAsia="zh-CN"/>
        </w:rPr>
      </w:pPr>
      <m:oMathPara>
        <m:oMath>
          <m:eqArr>
            <m:eqArrPr>
              <m:maxDist m:val="1"/>
              <m:ctrlPr>
                <w:ins w:id="22" w:author="Jiali Gao" w:date="2017-11-07T18:36:00Z">
                  <w:rPr>
                    <w:rFonts w:ascii="Cambria Math" w:hAnsi="Cambria Math"/>
                    <w:b/>
                    <w:i/>
                    <w:szCs w:val="24"/>
                    <w:lang w:eastAsia="zh-CN"/>
                  </w:rPr>
                </w:ins>
              </m:ctrlPr>
            </m:eqArrPr>
            <m:e>
              <m:sSup>
                <m:sSupPr>
                  <m:ctrlPr>
                    <w:ins w:id="23" w:author="Jiali Gao" w:date="2017-11-07T18:36:00Z">
                      <w:rPr>
                        <w:rFonts w:ascii="Cambria Math" w:hAnsi="Cambria Math"/>
                        <w:i/>
                        <w:szCs w:val="24"/>
                        <w:lang w:eastAsia="zh-CN"/>
                      </w:rPr>
                    </w:ins>
                  </m:ctrlPr>
                </m:sSupPr>
                <m:e>
                  <m:r>
                    <m:rPr>
                      <m:sty m:val="bi"/>
                    </m:rPr>
                    <w:rPr>
                      <w:rFonts w:ascii="Cambria Math" w:hAnsi="Cambria Math"/>
                      <w:szCs w:val="24"/>
                      <w:lang w:eastAsia="zh-CN"/>
                    </w:rPr>
                    <m:t>x</m:t>
                  </m:r>
                </m:e>
                <m:sup>
                  <m:r>
                    <w:rPr>
                      <w:rFonts w:ascii="Cambria Math" w:hAnsi="Cambria Math"/>
                      <w:szCs w:val="24"/>
                      <w:lang w:eastAsia="zh-CN"/>
                    </w:rPr>
                    <m:t>PO</m:t>
                  </m:r>
                </m:sup>
              </m:sSup>
              <m:r>
                <w:rPr>
                  <w:rFonts w:ascii="Cambria Math" w:hAnsi="Cambria Math"/>
                  <w:szCs w:val="24"/>
                  <w:lang w:eastAsia="zh-CN"/>
                </w:rPr>
                <m:t>=</m:t>
              </m:r>
              <m:sSup>
                <m:sSupPr>
                  <m:ctrlPr>
                    <w:ins w:id="24" w:author="Jiali Gao" w:date="2017-11-07T18:36:00Z">
                      <w:rPr>
                        <w:rFonts w:ascii="Cambria Math" w:hAnsi="Cambria Math"/>
                        <w:i/>
                        <w:szCs w:val="24"/>
                        <w:lang w:eastAsia="zh-CN"/>
                      </w:rPr>
                    </w:ins>
                  </m:ctrlPr>
                </m:sSupPr>
                <m:e>
                  <m:sSup>
                    <m:sSupPr>
                      <m:ctrlPr>
                        <w:ins w:id="25" w:author="Jiali Gao" w:date="2017-11-07T18:36:00Z">
                          <w:rPr>
                            <w:rFonts w:ascii="Cambria Math" w:hAnsi="Cambria Math"/>
                            <w:b/>
                            <w:i/>
                            <w:szCs w:val="24"/>
                            <w:lang w:eastAsia="zh-CN"/>
                          </w:rPr>
                        </w:ins>
                      </m:ctrlPr>
                    </m:sSupPr>
                    <m:e>
                      <m:r>
                        <m:rPr>
                          <m:sty m:val="bi"/>
                        </m:rPr>
                        <w:rPr>
                          <w:rFonts w:ascii="Cambria Math" w:hAnsi="Cambria Math"/>
                          <w:szCs w:val="24"/>
                          <w:lang w:eastAsia="zh-CN"/>
                        </w:rPr>
                        <m:t>V</m:t>
                      </m:r>
                    </m:e>
                    <m:sup>
                      <m:r>
                        <m:rPr>
                          <m:sty m:val="bi"/>
                        </m:rPr>
                        <w:rPr>
                          <w:rFonts w:ascii="Cambria Math" w:hAnsi="Cambria Math"/>
                          <w:szCs w:val="24"/>
                          <w:lang w:eastAsia="zh-CN"/>
                        </w:rPr>
                        <m:t>†</m:t>
                      </m:r>
                    </m:sup>
                  </m:sSup>
                  <m:r>
                    <m:rPr>
                      <m:sty m:val="bi"/>
                    </m:rPr>
                    <w:rPr>
                      <w:rFonts w:ascii="Cambria Math" w:hAnsi="Cambria Math"/>
                      <w:szCs w:val="24"/>
                      <w:lang w:eastAsia="zh-CN"/>
                    </w:rPr>
                    <m:t>U</m:t>
                  </m:r>
                </m:e>
                <m:sup>
                  <m:r>
                    <w:rPr>
                      <w:rFonts w:ascii="Cambria Math" w:hAnsi="Cambria Math"/>
                      <w:szCs w:val="24"/>
                      <w:lang w:eastAsia="zh-CN"/>
                    </w:rPr>
                    <m:t>†</m:t>
                  </m:r>
                </m:sup>
              </m:sSup>
              <m:r>
                <m:rPr>
                  <m:sty m:val="bi"/>
                </m:rPr>
                <w:rPr>
                  <w:rFonts w:ascii="Cambria Math" w:hAnsi="Cambria Math"/>
                  <w:szCs w:val="24"/>
                  <w:lang w:eastAsia="zh-CN"/>
                </w:rPr>
                <m:t>xUV</m:t>
              </m:r>
              <m:r>
                <w:rPr>
                  <w:rFonts w:ascii="Cambria Math" w:hAnsi="Cambria Math"/>
                  <w:szCs w:val="24"/>
                  <w:lang w:eastAsia="zh-CN"/>
                </w:rPr>
                <m:t>#</m:t>
              </m:r>
              <m:d>
                <m:dPr>
                  <m:ctrlPr>
                    <w:ins w:id="26" w:author="Jiali Gao" w:date="2017-11-07T18:36:00Z">
                      <w:rPr>
                        <w:rFonts w:ascii="Cambria Math" w:hAnsi="Cambria Math"/>
                        <w:b/>
                        <w:i/>
                        <w:szCs w:val="24"/>
                        <w:lang w:eastAsia="zh-CN"/>
                      </w:rPr>
                    </w:ins>
                  </m:ctrlPr>
                </m:dPr>
                <m:e>
                  <m:r>
                    <m:rPr>
                      <m:sty m:val="bi"/>
                    </m:rPr>
                    <w:rPr>
                      <w:rFonts w:ascii="Cambria Math" w:hAnsi="Cambria Math"/>
                      <w:szCs w:val="24"/>
                      <w:lang w:eastAsia="zh-CN"/>
                    </w:rPr>
                    <m:t>4</m:t>
                  </m:r>
                </m:e>
              </m:d>
              <m:ctrlPr>
                <w:ins w:id="27" w:author="Jiali Gao" w:date="2017-11-07T18:36:00Z">
                  <w:rPr>
                    <w:rFonts w:ascii="Cambria Math" w:hAnsi="Cambria Math"/>
                    <w:i/>
                    <w:szCs w:val="24"/>
                    <w:lang w:eastAsia="zh-CN"/>
                  </w:rPr>
                </w:ins>
              </m:ctrlPr>
            </m:e>
          </m:eqArr>
        </m:oMath>
      </m:oMathPara>
    </w:p>
    <w:p w14:paraId="278F9883" w14:textId="77777777" w:rsidR="00632434" w:rsidRDefault="007E383A"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m:oMath>
        <m:r>
          <m:rPr>
            <m:sty m:val="bi"/>
          </m:rPr>
          <w:rPr>
            <w:rFonts w:ascii="Cambria Math" w:hAnsi="Cambria Math"/>
            <w:szCs w:val="24"/>
            <w:lang w:eastAsia="zh-CN"/>
          </w:rPr>
          <m:t>U</m:t>
        </m:r>
      </m:oMath>
      <w:r w:rsidR="00632434">
        <w:rPr>
          <w:rFonts w:ascii="Times New Roman" w:hAnsi="Times New Roman"/>
          <w:szCs w:val="24"/>
          <w:lang w:eastAsia="zh-CN"/>
        </w:rPr>
        <w:t xml:space="preserve"> is the rectangular matrix of eigenvectors for the Hamiltonian in the original basis.  The dimensions of this matrix is </w:t>
      </w:r>
      <m:oMath>
        <m:sSup>
          <m:sSupPr>
            <m:ctrlPr>
              <w:ins w:id="28" w:author="Jiali Gao" w:date="2017-11-07T18:36:00Z">
                <w:rPr>
                  <w:rFonts w:ascii="Cambria Math" w:hAnsi="Cambria Math"/>
                  <w:i/>
                  <w:szCs w:val="24"/>
                  <w:lang w:eastAsia="zh-CN"/>
                </w:rPr>
              </w:ins>
            </m:ctrlPr>
          </m:sSupPr>
          <m:e>
            <m:r>
              <w:rPr>
                <w:rFonts w:ascii="Cambria Math" w:hAnsi="Cambria Math"/>
                <w:szCs w:val="24"/>
                <w:lang w:eastAsia="zh-CN"/>
              </w:rPr>
              <m:t>N</m:t>
            </m:r>
          </m:e>
          <m:sup>
            <m:r>
              <w:rPr>
                <w:rFonts w:ascii="Cambria Math" w:hAnsi="Cambria Math"/>
                <w:szCs w:val="24"/>
                <w:lang w:eastAsia="zh-CN"/>
              </w:rPr>
              <m:t>DVR</m:t>
            </m:r>
          </m:sup>
        </m:sSup>
      </m:oMath>
      <w:r w:rsidR="00632434">
        <w:rPr>
          <w:rFonts w:ascii="Times New Roman" w:hAnsi="Times New Roman"/>
          <w:szCs w:val="24"/>
          <w:lang w:eastAsia="zh-CN"/>
        </w:rPr>
        <w:t xml:space="preserve"> x </w:t>
      </w:r>
      <m:oMath>
        <m:sSup>
          <m:sSupPr>
            <m:ctrlPr>
              <w:ins w:id="29" w:author="Jiali Gao" w:date="2017-11-07T18:36:00Z">
                <w:rPr>
                  <w:rFonts w:ascii="Cambria Math" w:hAnsi="Cambria Math"/>
                  <w:i/>
                  <w:szCs w:val="24"/>
                  <w:lang w:eastAsia="zh-CN"/>
                </w:rPr>
              </w:ins>
            </m:ctrlPr>
          </m:sSupPr>
          <m:e>
            <m:r>
              <w:rPr>
                <w:rFonts w:ascii="Cambria Math" w:hAnsi="Cambria Math"/>
                <w:szCs w:val="24"/>
                <w:lang w:eastAsia="zh-CN"/>
              </w:rPr>
              <m:t>N</m:t>
            </m:r>
          </m:e>
          <m:sup>
            <m:r>
              <w:rPr>
                <w:rFonts w:ascii="Cambria Math" w:hAnsi="Cambria Math"/>
                <w:szCs w:val="24"/>
                <w:lang w:eastAsia="zh-CN"/>
              </w:rPr>
              <m:t>PO</m:t>
            </m:r>
          </m:sup>
        </m:sSup>
      </m:oMath>
      <w:r w:rsidR="00632434">
        <w:rPr>
          <w:rFonts w:ascii="Times New Roman" w:hAnsi="Times New Roman"/>
          <w:szCs w:val="24"/>
          <w:lang w:eastAsia="zh-CN"/>
        </w:rPr>
        <w:t xml:space="preserve">.  </w:t>
      </w:r>
      <m:oMath>
        <m:r>
          <m:rPr>
            <m:sty m:val="bi"/>
          </m:rPr>
          <w:rPr>
            <w:rFonts w:ascii="Cambria Math" w:hAnsi="Cambria Math"/>
            <w:szCs w:val="24"/>
            <w:lang w:eastAsia="zh-CN"/>
          </w:rPr>
          <m:t>V</m:t>
        </m:r>
      </m:oMath>
      <w:r w:rsidR="00632434">
        <w:rPr>
          <w:rFonts w:ascii="Times New Roman" w:hAnsi="Times New Roman"/>
          <w:szCs w:val="24"/>
          <w:lang w:eastAsia="zh-CN"/>
        </w:rPr>
        <w:t xml:space="preserve"> is the </w:t>
      </w:r>
      <w:r w:rsidR="00FB69E6">
        <w:rPr>
          <w:rFonts w:ascii="Times New Roman" w:hAnsi="Times New Roman"/>
          <w:szCs w:val="24"/>
          <w:lang w:eastAsia="zh-CN"/>
        </w:rPr>
        <w:t xml:space="preserve">unitary </w:t>
      </w:r>
      <w:r w:rsidR="00632434">
        <w:rPr>
          <w:rFonts w:ascii="Times New Roman" w:hAnsi="Times New Roman"/>
          <w:szCs w:val="24"/>
          <w:lang w:eastAsia="zh-CN"/>
        </w:rPr>
        <w:t xml:space="preserve">matrix that diagonalizes the optimized basis position operator.  The </w:t>
      </w:r>
      <m:oMath>
        <m:sSup>
          <m:sSupPr>
            <m:ctrlPr>
              <w:ins w:id="30" w:author="Jiali Gao" w:date="2017-11-07T18:36:00Z">
                <w:rPr>
                  <w:rFonts w:ascii="Cambria Math" w:hAnsi="Cambria Math"/>
                  <w:i/>
                  <w:szCs w:val="24"/>
                  <w:lang w:eastAsia="zh-CN"/>
                </w:rPr>
              </w:ins>
            </m:ctrlPr>
          </m:sSupPr>
          <m:e>
            <m:r>
              <m:rPr>
                <m:sty m:val="bi"/>
              </m:rPr>
              <w:rPr>
                <w:rFonts w:ascii="Cambria Math" w:hAnsi="Cambria Math"/>
                <w:szCs w:val="24"/>
                <w:lang w:eastAsia="zh-CN"/>
              </w:rPr>
              <m:t>x</m:t>
            </m:r>
          </m:e>
          <m:sup>
            <m:r>
              <w:rPr>
                <w:rFonts w:ascii="Cambria Math" w:hAnsi="Cambria Math"/>
                <w:szCs w:val="24"/>
                <w:lang w:eastAsia="zh-CN"/>
              </w:rPr>
              <m:t>PO</m:t>
            </m:r>
          </m:sup>
        </m:sSup>
      </m:oMath>
      <w:r w:rsidR="00632434">
        <w:rPr>
          <w:rFonts w:ascii="Times New Roman" w:hAnsi="Times New Roman"/>
          <w:szCs w:val="24"/>
          <w:lang w:eastAsia="zh-CN"/>
        </w:rPr>
        <w:t xml:space="preserve"> and </w:t>
      </w:r>
      <m:oMath>
        <m:r>
          <m:rPr>
            <m:sty m:val="bi"/>
          </m:rPr>
          <w:rPr>
            <w:rFonts w:ascii="Cambria Math" w:hAnsi="Cambria Math"/>
            <w:szCs w:val="24"/>
            <w:lang w:eastAsia="zh-CN"/>
          </w:rPr>
          <m:t>x</m:t>
        </m:r>
      </m:oMath>
      <w:r w:rsidR="00632434">
        <w:rPr>
          <w:rFonts w:ascii="Times New Roman" w:hAnsi="Times New Roman"/>
          <w:szCs w:val="24"/>
          <w:lang w:eastAsia="zh-CN"/>
        </w:rPr>
        <w:t xml:space="preserve"> matrices are diagonal and represent the PO-DVR and DVR points respectively.  </w:t>
      </w:r>
      <w:r w:rsidR="00833827">
        <w:rPr>
          <w:rFonts w:ascii="Times New Roman" w:hAnsi="Times New Roman"/>
          <w:szCs w:val="24"/>
          <w:lang w:eastAsia="zh-CN"/>
        </w:rPr>
        <w:t>The same transformation is performed on the Hamiltonian, and then diagonalized to yield the eigenvalues and eigenvectors of the PO-DVR basis.</w:t>
      </w:r>
    </w:p>
    <w:p w14:paraId="4ADAA03F" w14:textId="77777777" w:rsidR="00833827" w:rsidRDefault="00833827"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t xml:space="preserve">The second part of the QVP </w:t>
      </w:r>
      <w:r w:rsidR="00FB69E6">
        <w:rPr>
          <w:rFonts w:ascii="Times New Roman" w:hAnsi="Times New Roman"/>
          <w:szCs w:val="24"/>
          <w:lang w:eastAsia="zh-CN"/>
        </w:rPr>
        <w:t>method</w:t>
      </w:r>
      <w:r>
        <w:rPr>
          <w:rFonts w:ascii="Times New Roman" w:hAnsi="Times New Roman"/>
          <w:szCs w:val="24"/>
          <w:lang w:eastAsia="zh-CN"/>
        </w:rPr>
        <w:t xml:space="preserve"> is to use perturbation theory to update the eigenvectors and eigenvalues.  </w:t>
      </w:r>
      <w:r w:rsidR="00C67B28">
        <w:rPr>
          <w:rFonts w:ascii="Times New Roman" w:hAnsi="Times New Roman"/>
          <w:szCs w:val="24"/>
          <w:lang w:eastAsia="zh-CN"/>
        </w:rPr>
        <w:t xml:space="preserve">Here we define the QVP </w:t>
      </w:r>
      <w:r w:rsidR="00FB69E6">
        <w:rPr>
          <w:rFonts w:ascii="Times New Roman" w:hAnsi="Times New Roman"/>
          <w:szCs w:val="24"/>
          <w:lang w:eastAsia="zh-CN"/>
        </w:rPr>
        <w:t>energy as</w:t>
      </w:r>
    </w:p>
    <w:p w14:paraId="404275BE" w14:textId="77777777" w:rsidR="00C67B28" w:rsidRPr="003E0BFA"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31" w:author="Jiali Gao" w:date="2017-11-07T18:36:00Z">
                  <w:rPr>
                    <w:rFonts w:ascii="Cambria Math" w:hAnsi="Cambria Math"/>
                    <w:i/>
                    <w:szCs w:val="24"/>
                    <w:lang w:eastAsia="zh-CN"/>
                  </w:rPr>
                </w:ins>
              </m:ctrlPr>
            </m:eqArrPr>
            <m:e>
              <m:r>
                <m:rPr>
                  <m:sty m:val="bi"/>
                </m:rPr>
                <w:rPr>
                  <w:rFonts w:ascii="Cambria Math" w:hAnsi="Cambria Math"/>
                  <w:szCs w:val="24"/>
                  <w:lang w:eastAsia="zh-CN"/>
                </w:rPr>
                <m:t>E</m:t>
              </m:r>
              <m:d>
                <m:dPr>
                  <m:ctrlPr>
                    <w:ins w:id="32" w:author="Jiali Gao" w:date="2017-11-07T18:36:00Z">
                      <w:rPr>
                        <w:rFonts w:ascii="Cambria Math" w:hAnsi="Cambria Math"/>
                        <w:i/>
                        <w:szCs w:val="24"/>
                        <w:lang w:eastAsia="zh-CN"/>
                      </w:rPr>
                    </w:ins>
                  </m:ctrlPr>
                </m:dPr>
                <m:e>
                  <m:sSub>
                    <m:sSubPr>
                      <m:ctrlPr>
                        <w:ins w:id="33"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e>
              </m:d>
              <m:r>
                <w:rPr>
                  <w:rFonts w:ascii="Cambria Math" w:hAnsi="Cambria Math"/>
                  <w:szCs w:val="24"/>
                  <w:lang w:eastAsia="zh-CN"/>
                </w:rPr>
                <m:t>=</m:t>
              </m:r>
              <m:sSup>
                <m:sSupPr>
                  <m:ctrlPr>
                    <w:ins w:id="34" w:author="Jiali Gao" w:date="2017-11-07T18:36:00Z">
                      <w:rPr>
                        <w:rFonts w:ascii="Cambria Math" w:hAnsi="Cambria Math"/>
                        <w:b/>
                        <w:i/>
                        <w:szCs w:val="24"/>
                        <w:lang w:eastAsia="zh-CN"/>
                      </w:rPr>
                    </w:ins>
                  </m:ctrlPr>
                </m:sSupPr>
                <m:e>
                  <m:r>
                    <m:rPr>
                      <m:sty m:val="bi"/>
                    </m:rPr>
                    <w:rPr>
                      <w:rFonts w:ascii="Cambria Math" w:hAnsi="Cambria Math"/>
                      <w:szCs w:val="24"/>
                      <w:lang w:eastAsia="zh-CN"/>
                    </w:rPr>
                    <m:t>E</m:t>
                  </m:r>
                </m:e>
                <m:sup>
                  <m:r>
                    <m:rPr>
                      <m:sty m:val="bi"/>
                    </m:rPr>
                    <w:rPr>
                      <w:rFonts w:ascii="Cambria Math" w:hAnsi="Cambria Math"/>
                      <w:szCs w:val="24"/>
                      <w:lang w:eastAsia="zh-CN"/>
                    </w:rPr>
                    <m:t>0</m:t>
                  </m:r>
                </m:sup>
              </m:sSup>
              <m:d>
                <m:dPr>
                  <m:ctrlPr>
                    <w:ins w:id="35" w:author="Jiali Gao" w:date="2017-11-07T18:36:00Z">
                      <w:rPr>
                        <w:rFonts w:ascii="Cambria Math" w:hAnsi="Cambria Math"/>
                        <w:i/>
                        <w:szCs w:val="24"/>
                        <w:lang w:eastAsia="zh-CN"/>
                      </w:rPr>
                    </w:ins>
                  </m:ctrlPr>
                </m:dPr>
                <m:e>
                  <m:sSup>
                    <m:sSupPr>
                      <m:ctrlPr>
                        <w:ins w:id="36" w:author="Jiali Gao" w:date="2017-11-07T18:36:00Z">
                          <w:rPr>
                            <w:rFonts w:ascii="Cambria Math" w:hAnsi="Cambria Math"/>
                            <w:b/>
                            <w:i/>
                            <w:szCs w:val="24"/>
                            <w:lang w:eastAsia="zh-CN"/>
                          </w:rPr>
                        </w:ins>
                      </m:ctrlPr>
                    </m:sSupPr>
                    <m:e>
                      <m:r>
                        <m:rPr>
                          <m:sty m:val="bi"/>
                        </m:rPr>
                        <w:rPr>
                          <w:rFonts w:ascii="Cambria Math" w:hAnsi="Cambria Math"/>
                          <w:szCs w:val="24"/>
                          <w:lang w:eastAsia="zh-CN"/>
                        </w:rPr>
                        <m:t>r</m:t>
                      </m:r>
                    </m:e>
                    <m:sup>
                      <m:r>
                        <m:rPr>
                          <m:sty m:val="bi"/>
                        </m:rPr>
                        <w:rPr>
                          <w:rFonts w:ascii="Cambria Math" w:hAnsi="Cambria Math"/>
                          <w:szCs w:val="24"/>
                          <w:lang w:eastAsia="zh-CN"/>
                        </w:rPr>
                        <m:t>ref</m:t>
                      </m:r>
                    </m:sup>
                  </m:sSup>
                </m:e>
              </m:d>
              <m:r>
                <w:rPr>
                  <w:rFonts w:ascii="Cambria Math" w:hAnsi="Cambria Math"/>
                  <w:szCs w:val="24"/>
                  <w:lang w:eastAsia="zh-CN"/>
                </w:rPr>
                <m:t>+</m:t>
              </m:r>
              <m:r>
                <m:rPr>
                  <m:sty m:val="bi"/>
                </m:rPr>
                <w:rPr>
                  <w:rFonts w:ascii="Cambria Math" w:hAnsi="Cambria Math"/>
                  <w:szCs w:val="24"/>
                  <w:lang w:eastAsia="zh-CN"/>
                </w:rPr>
                <m:t>ΔE</m:t>
              </m:r>
              <m:d>
                <m:dPr>
                  <m:ctrlPr>
                    <w:ins w:id="37" w:author="Jiali Gao" w:date="2017-11-07T18:36:00Z">
                      <w:rPr>
                        <w:rFonts w:ascii="Cambria Math" w:hAnsi="Cambria Math"/>
                        <w:i/>
                        <w:szCs w:val="24"/>
                        <w:lang w:eastAsia="zh-CN"/>
                      </w:rPr>
                    </w:ins>
                  </m:ctrlPr>
                </m:dPr>
                <m:e>
                  <m:sSub>
                    <m:sSubPr>
                      <m:ctrlPr>
                        <w:ins w:id="38"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e>
              </m:d>
              <m:r>
                <w:rPr>
                  <w:rFonts w:ascii="Cambria Math" w:hAnsi="Cambria Math"/>
                  <w:szCs w:val="24"/>
                  <w:lang w:eastAsia="zh-CN"/>
                </w:rPr>
                <m:t>#</m:t>
              </m:r>
              <m:d>
                <m:dPr>
                  <m:ctrlPr>
                    <w:ins w:id="39" w:author="Jiali Gao" w:date="2017-11-07T18:36:00Z">
                      <w:rPr>
                        <w:rFonts w:ascii="Cambria Math" w:hAnsi="Cambria Math"/>
                        <w:i/>
                        <w:szCs w:val="24"/>
                        <w:lang w:eastAsia="zh-CN"/>
                      </w:rPr>
                    </w:ins>
                  </m:ctrlPr>
                </m:dPr>
                <m:e>
                  <m:r>
                    <w:rPr>
                      <w:rFonts w:ascii="Cambria Math" w:hAnsi="Cambria Math"/>
                      <w:szCs w:val="24"/>
                      <w:lang w:eastAsia="zh-CN"/>
                    </w:rPr>
                    <m:t>5</m:t>
                  </m:r>
                </m:e>
              </m:d>
            </m:e>
          </m:eqArr>
        </m:oMath>
      </m:oMathPara>
    </w:p>
    <w:p w14:paraId="50ABC03B" w14:textId="77777777" w:rsidR="00480ED9" w:rsidRDefault="003E0BFA"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where</w:t>
      </w:r>
      <w:r w:rsidR="00695ECA">
        <w:rPr>
          <w:rFonts w:ascii="Times New Roman" w:hAnsi="Times New Roman"/>
          <w:szCs w:val="24"/>
          <w:lang w:eastAsia="zh-CN"/>
        </w:rPr>
        <w:t xml:space="preserve"> </w:t>
      </w:r>
      <m:oMath>
        <m:sSub>
          <m:sSubPr>
            <m:ctrlPr>
              <w:ins w:id="40" w:author="Jiali Gao" w:date="2017-11-07T18:36:00Z">
                <w:rPr>
                  <w:rFonts w:ascii="Cambria Math" w:hAnsi="Cambria Math"/>
                  <w:i/>
                  <w:szCs w:val="24"/>
                  <w:lang w:eastAsia="zh-CN"/>
                </w:rPr>
              </w:ins>
            </m:ctrlPr>
          </m:sSubPr>
          <m:e>
            <m:r>
              <w:rPr>
                <w:rFonts w:ascii="Cambria Math" w:hAnsi="Cambria Math"/>
                <w:szCs w:val="24"/>
                <w:lang w:eastAsia="zh-CN"/>
              </w:rPr>
              <m:t>E</m:t>
            </m:r>
          </m:e>
          <m:sub>
            <m:r>
              <w:rPr>
                <w:rFonts w:ascii="Cambria Math" w:hAnsi="Cambria Math"/>
                <w:szCs w:val="24"/>
                <w:lang w:eastAsia="zh-CN"/>
              </w:rPr>
              <m:t>i</m:t>
            </m:r>
          </m:sub>
        </m:sSub>
        <m:d>
          <m:dPr>
            <m:ctrlPr>
              <w:ins w:id="41" w:author="Jiali Gao" w:date="2017-11-07T18:36:00Z">
                <w:rPr>
                  <w:rFonts w:ascii="Cambria Math" w:hAnsi="Cambria Math"/>
                  <w:i/>
                  <w:szCs w:val="24"/>
                  <w:lang w:eastAsia="zh-CN"/>
                </w:rPr>
              </w:ins>
            </m:ctrlPr>
          </m:dPr>
          <m:e>
            <m:sSub>
              <m:sSubPr>
                <m:ctrlPr>
                  <w:ins w:id="42" w:author="Jiali Gao" w:date="2017-11-07T18:36:00Z">
                    <w:rPr>
                      <w:rFonts w:ascii="Cambria Math" w:hAnsi="Cambria Math"/>
                      <w:i/>
                      <w:szCs w:val="24"/>
                      <w:lang w:eastAsia="zh-CN"/>
                    </w:rPr>
                  </w:ins>
                </m:ctrlPr>
              </m:sSubPr>
              <m:e>
                <m:r>
                  <m:rPr>
                    <m:sty m:val="bi"/>
                  </m:rPr>
                  <w:rPr>
                    <w:rFonts w:ascii="Cambria Math" w:hAnsi="Cambria Math"/>
                    <w:szCs w:val="24"/>
                    <w:lang w:eastAsia="zh-CN"/>
                  </w:rPr>
                  <m:t>r</m:t>
                </m:r>
                <m:ctrlPr>
                  <w:ins w:id="43" w:author="Jiali Gao" w:date="2017-11-07T18:36:00Z">
                    <w:rPr>
                      <w:rFonts w:ascii="Cambria Math" w:hAnsi="Cambria Math"/>
                      <w:b/>
                      <w:i/>
                      <w:szCs w:val="24"/>
                      <w:lang w:eastAsia="zh-CN"/>
                    </w:rPr>
                  </w:ins>
                </m:ctrlPr>
              </m:e>
              <m:sub>
                <m:r>
                  <w:rPr>
                    <w:rFonts w:ascii="Cambria Math" w:hAnsi="Cambria Math"/>
                    <w:szCs w:val="24"/>
                    <w:lang w:eastAsia="zh-CN"/>
                  </w:rPr>
                  <m:t>j</m:t>
                </m:r>
              </m:sub>
            </m:sSub>
          </m:e>
        </m:d>
      </m:oMath>
      <w:r w:rsidR="00392100">
        <w:rPr>
          <w:rFonts w:ascii="Times New Roman" w:hAnsi="Times New Roman"/>
          <w:szCs w:val="24"/>
          <w:lang w:eastAsia="zh-CN"/>
        </w:rPr>
        <w:t xml:space="preserve"> are the configuration</w:t>
      </w:r>
      <w:r w:rsidR="00480ED9">
        <w:rPr>
          <w:rFonts w:ascii="Times New Roman" w:hAnsi="Times New Roman"/>
          <w:szCs w:val="24"/>
          <w:lang w:eastAsia="zh-CN"/>
        </w:rPr>
        <w:t xml:space="preserve"> dependent </w:t>
      </w:r>
      <w:r w:rsidR="000D1E9A">
        <w:rPr>
          <w:rFonts w:ascii="Times New Roman" w:hAnsi="Times New Roman"/>
          <w:szCs w:val="24"/>
          <w:lang w:eastAsia="zh-CN"/>
        </w:rPr>
        <w:t xml:space="preserve">energy </w:t>
      </w:r>
      <w:r w:rsidR="00480ED9">
        <w:rPr>
          <w:rFonts w:ascii="Times New Roman" w:hAnsi="Times New Roman"/>
          <w:szCs w:val="24"/>
          <w:lang w:eastAsia="zh-CN"/>
        </w:rPr>
        <w:t>eigenvalues</w:t>
      </w:r>
      <w:r w:rsidR="000D1E9A">
        <w:rPr>
          <w:rFonts w:ascii="Times New Roman" w:hAnsi="Times New Roman"/>
          <w:szCs w:val="24"/>
          <w:lang w:eastAsia="zh-CN"/>
        </w:rPr>
        <w:t xml:space="preserve"> for the nuclear wave function</w:t>
      </w:r>
      <w:r w:rsidR="00480ED9">
        <w:rPr>
          <w:rFonts w:ascii="Times New Roman" w:hAnsi="Times New Roman"/>
          <w:szCs w:val="24"/>
          <w:lang w:eastAsia="zh-CN"/>
        </w:rPr>
        <w:t xml:space="preserve">, </w:t>
      </w:r>
      <m:oMath>
        <m:sSubSup>
          <m:sSubSupPr>
            <m:ctrlPr>
              <w:ins w:id="44" w:author="Jiali Gao" w:date="2017-11-07T18:36:00Z">
                <w:rPr>
                  <w:rFonts w:ascii="Cambria Math" w:hAnsi="Cambria Math"/>
                  <w:i/>
                  <w:szCs w:val="24"/>
                  <w:lang w:eastAsia="zh-CN"/>
                </w:rPr>
              </w:ins>
            </m:ctrlPr>
          </m:sSubSupPr>
          <m:e>
            <m:r>
              <w:rPr>
                <w:rFonts w:ascii="Cambria Math" w:hAnsi="Cambria Math"/>
                <w:szCs w:val="24"/>
                <w:lang w:eastAsia="zh-CN"/>
              </w:rPr>
              <m:t>E</m:t>
            </m:r>
          </m:e>
          <m:sub>
            <m:r>
              <w:rPr>
                <w:rFonts w:ascii="Cambria Math" w:hAnsi="Cambria Math"/>
                <w:szCs w:val="24"/>
                <w:lang w:eastAsia="zh-CN"/>
              </w:rPr>
              <m:t>i</m:t>
            </m:r>
          </m:sub>
          <m:sup>
            <m:r>
              <w:rPr>
                <w:rFonts w:ascii="Cambria Math" w:hAnsi="Cambria Math"/>
                <w:szCs w:val="24"/>
                <w:lang w:eastAsia="zh-CN"/>
              </w:rPr>
              <m:t>0</m:t>
            </m:r>
          </m:sup>
        </m:sSubSup>
        <m:d>
          <m:dPr>
            <m:ctrlPr>
              <w:ins w:id="45" w:author="Jiali Gao" w:date="2017-11-07T18:36:00Z">
                <w:rPr>
                  <w:rFonts w:ascii="Cambria Math" w:hAnsi="Cambria Math"/>
                  <w:i/>
                  <w:szCs w:val="24"/>
                  <w:lang w:eastAsia="zh-CN"/>
                </w:rPr>
              </w:ins>
            </m:ctrlPr>
          </m:dPr>
          <m:e>
            <m:sSup>
              <m:sSupPr>
                <m:ctrlPr>
                  <w:ins w:id="46" w:author="Jiali Gao" w:date="2017-11-07T18:36:00Z">
                    <w:rPr>
                      <w:rFonts w:ascii="Cambria Math" w:hAnsi="Cambria Math"/>
                      <w:b/>
                      <w:i/>
                      <w:szCs w:val="24"/>
                      <w:lang w:eastAsia="zh-CN"/>
                    </w:rPr>
                  </w:ins>
                </m:ctrlPr>
              </m:sSupPr>
              <m:e>
                <m:r>
                  <m:rPr>
                    <m:sty m:val="bi"/>
                  </m:rPr>
                  <w:rPr>
                    <w:rFonts w:ascii="Cambria Math" w:hAnsi="Cambria Math"/>
                    <w:szCs w:val="24"/>
                    <w:lang w:eastAsia="zh-CN"/>
                  </w:rPr>
                  <m:t>r</m:t>
                </m:r>
              </m:e>
              <m:sup>
                <m:r>
                  <m:rPr>
                    <m:sty m:val="bi"/>
                  </m:rPr>
                  <w:rPr>
                    <w:rFonts w:ascii="Cambria Math" w:hAnsi="Cambria Math"/>
                    <w:szCs w:val="24"/>
                    <w:lang w:eastAsia="zh-CN"/>
                  </w:rPr>
                  <m:t>ref</m:t>
                </m:r>
              </m:sup>
            </m:sSup>
          </m:e>
        </m:d>
      </m:oMath>
      <w:r w:rsidR="00480ED9">
        <w:rPr>
          <w:rFonts w:ascii="Times New Roman" w:hAnsi="Times New Roman"/>
          <w:szCs w:val="24"/>
          <w:lang w:eastAsia="zh-CN"/>
        </w:rPr>
        <w:t xml:space="preserve"> are the reference eigenvalues and </w:t>
      </w:r>
      <m:oMath>
        <m:r>
          <w:rPr>
            <w:rFonts w:ascii="Cambria Math" w:hAnsi="Cambria Math"/>
            <w:szCs w:val="24"/>
            <w:lang w:eastAsia="zh-CN"/>
          </w:rPr>
          <m:t>Δ</m:t>
        </m:r>
        <m:sSub>
          <m:sSubPr>
            <m:ctrlPr>
              <w:ins w:id="47" w:author="Jiali Gao" w:date="2017-11-07T18:36:00Z">
                <w:rPr>
                  <w:rFonts w:ascii="Cambria Math" w:hAnsi="Cambria Math"/>
                  <w:i/>
                  <w:szCs w:val="24"/>
                  <w:lang w:eastAsia="zh-CN"/>
                </w:rPr>
              </w:ins>
            </m:ctrlPr>
          </m:sSubPr>
          <m:e>
            <m:r>
              <w:rPr>
                <w:rFonts w:ascii="Cambria Math" w:hAnsi="Cambria Math"/>
                <w:szCs w:val="24"/>
                <w:lang w:eastAsia="zh-CN"/>
              </w:rPr>
              <m:t>E</m:t>
            </m:r>
          </m:e>
          <m:sub>
            <m:r>
              <w:rPr>
                <w:rFonts w:ascii="Cambria Math" w:hAnsi="Cambria Math"/>
                <w:szCs w:val="24"/>
                <w:lang w:eastAsia="zh-CN"/>
              </w:rPr>
              <m:t>i</m:t>
            </m:r>
          </m:sub>
        </m:sSub>
        <m:d>
          <m:dPr>
            <m:ctrlPr>
              <w:ins w:id="48" w:author="Jiali Gao" w:date="2017-11-07T18:36:00Z">
                <w:rPr>
                  <w:rFonts w:ascii="Cambria Math" w:hAnsi="Cambria Math"/>
                  <w:i/>
                  <w:szCs w:val="24"/>
                  <w:lang w:eastAsia="zh-CN"/>
                </w:rPr>
              </w:ins>
            </m:ctrlPr>
          </m:dPr>
          <m:e>
            <m:sSub>
              <m:sSubPr>
                <m:ctrlPr>
                  <w:ins w:id="49"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e>
        </m:d>
      </m:oMath>
      <w:r w:rsidR="00480ED9">
        <w:rPr>
          <w:rFonts w:ascii="Times New Roman" w:hAnsi="Times New Roman"/>
          <w:szCs w:val="24"/>
          <w:lang w:eastAsia="zh-CN"/>
        </w:rPr>
        <w:t xml:space="preserve"> is the time </w:t>
      </w:r>
      <w:r w:rsidR="00392100">
        <w:rPr>
          <w:rFonts w:ascii="Times New Roman" w:hAnsi="Times New Roman"/>
          <w:szCs w:val="24"/>
          <w:lang w:eastAsia="zh-CN"/>
        </w:rPr>
        <w:t>in</w:t>
      </w:r>
      <w:r w:rsidR="00480ED9">
        <w:rPr>
          <w:rFonts w:ascii="Times New Roman" w:hAnsi="Times New Roman"/>
          <w:szCs w:val="24"/>
          <w:lang w:eastAsia="zh-CN"/>
        </w:rPr>
        <w:t>dependent perturbation correction using the equations Raleigh-Schrödinger perturbation theory</w:t>
      </w:r>
      <w:r w:rsidR="00E61906">
        <w:rPr>
          <w:rFonts w:ascii="Times New Roman" w:hAnsi="Times New Roman"/>
          <w:szCs w:val="24"/>
          <w:lang w:eastAsia="zh-CN"/>
        </w:rPr>
        <w:t>.</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&lt;EndNote&gt;&lt;Cite&gt;&lt;Author&gt;Mayer&lt;/Author&gt;&lt;Year&gt;2003&lt;/Year&gt;&lt;IDText&gt;Simple Theorems, Proofs, and Derivations in Quantum Chemistry&lt;/IDText&gt;&lt;DisplayText&gt;&lt;style face="superscript"&gt;46&lt;/style&gt;&lt;/DisplayText&gt;&lt;record&gt;&lt;isbn&gt;9781441933898&lt;/isbn&gt;&lt;titles&gt;&lt;title&gt;Simple Theorems, Proofs, and Derivations in Quantum Chemistry&lt;/title&gt;&lt;/titles&gt;&lt;urls&gt;&lt;pdf-urls&gt;&lt;url&gt;file:///C:/Users/agrof/Mendeley Desktop/Mayer/Unknown/Mayer - 2003 - Simple Theorems, Proofs, and Derivations in Quantum Chemistry.pdf&lt;/url&gt;&lt;/pdf-urls&gt;&lt;/urls&gt;&lt;contributors&gt;&lt;authors&gt;&lt;author&gt;Mayer, Istvan&lt;/author&gt;&lt;/authors&gt;&lt;/contributors&gt;&lt;added-date format="utc"&gt;1509389872&lt;/added-date&gt;&lt;ref-type name="Book"&gt;6&lt;/ref-type&gt;&lt;dates&gt;&lt;year&gt;2003&lt;/year&gt;&lt;/dates&gt;&lt;rec-number&gt;1063&lt;/rec-number&gt;&lt;publisher&gt;Springer Science+Business Media, LLC&lt;/publisher&gt;&lt;last-updated-date format="utc"&gt;1509389872&lt;/last-updated-date&gt;&lt;/record&gt;&lt;/Cite&gt;&lt;/EndNote&gt;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46</w:t>
      </w:r>
      <w:r w:rsidR="002A7C54">
        <w:rPr>
          <w:rFonts w:ascii="Times New Roman" w:hAnsi="Times New Roman"/>
          <w:szCs w:val="24"/>
          <w:lang w:eastAsia="zh-CN"/>
        </w:rPr>
        <w:fldChar w:fldCharType="end"/>
      </w:r>
      <w:r w:rsidR="00480ED9">
        <w:rPr>
          <w:rFonts w:ascii="Times New Roman" w:hAnsi="Times New Roman"/>
          <w:szCs w:val="24"/>
          <w:lang w:eastAsia="zh-CN"/>
        </w:rPr>
        <w:t xml:space="preserve">  </w:t>
      </w:r>
      <w:r w:rsidR="00BF09C3">
        <w:rPr>
          <w:rFonts w:ascii="Times New Roman" w:hAnsi="Times New Roman"/>
          <w:szCs w:val="24"/>
          <w:lang w:eastAsia="zh-CN"/>
        </w:rPr>
        <w:t xml:space="preserve">The perturbation operator here is defined as the difference between the potential energy </w:t>
      </w:r>
      <w:r w:rsidR="00392100">
        <w:rPr>
          <w:rFonts w:ascii="Times New Roman" w:hAnsi="Times New Roman"/>
          <w:szCs w:val="24"/>
          <w:lang w:eastAsia="zh-CN"/>
        </w:rPr>
        <w:t xml:space="preserve">of configuration </w:t>
      </w:r>
      <w:r w:rsidR="00392100" w:rsidRPr="00392100">
        <w:rPr>
          <w:rFonts w:ascii="Cambria" w:hAnsi="Cambria"/>
          <w:i/>
          <w:szCs w:val="24"/>
          <w:lang w:eastAsia="zh-CN"/>
        </w:rPr>
        <w:t>j</w:t>
      </w:r>
      <w:r w:rsidR="00BF09C3">
        <w:rPr>
          <w:rFonts w:ascii="Times New Roman" w:hAnsi="Times New Roman"/>
          <w:szCs w:val="24"/>
          <w:lang w:eastAsia="zh-CN"/>
        </w:rPr>
        <w:t xml:space="preserve"> as compared to the reference </w:t>
      </w:r>
      <w:r w:rsidR="00392100">
        <w:rPr>
          <w:rFonts w:ascii="Times New Roman" w:hAnsi="Times New Roman"/>
          <w:szCs w:val="24"/>
          <w:lang w:eastAsia="zh-CN"/>
        </w:rPr>
        <w:t>configuration</w:t>
      </w:r>
      <w:r w:rsidR="00BF09C3">
        <w:rPr>
          <w:rFonts w:ascii="Times New Roman" w:hAnsi="Times New Roman"/>
          <w:szCs w:val="24"/>
          <w:lang w:eastAsia="zh-CN"/>
        </w:rPr>
        <w:t>.</w:t>
      </w:r>
      <w:r w:rsidR="00E61906">
        <w:rPr>
          <w:rFonts w:ascii="Times New Roman" w:hAnsi="Times New Roman"/>
          <w:szCs w:val="24"/>
          <w:lang w:eastAsia="zh-CN"/>
        </w:rPr>
        <w:t xml:space="preserve">  However, these </w:t>
      </w:r>
      <w:r w:rsidR="00392100">
        <w:rPr>
          <w:rFonts w:ascii="Times New Roman" w:hAnsi="Times New Roman"/>
          <w:szCs w:val="24"/>
          <w:lang w:eastAsia="zh-CN"/>
        </w:rPr>
        <w:t>are</w:t>
      </w:r>
      <w:r w:rsidR="00E61906">
        <w:rPr>
          <w:rFonts w:ascii="Times New Roman" w:hAnsi="Times New Roman"/>
          <w:szCs w:val="24"/>
          <w:lang w:eastAsia="zh-CN"/>
        </w:rPr>
        <w:t xml:space="preserve"> general configurations; QVP would work just as well with Monte Carlo as it would molecular dynamics</w:t>
      </w:r>
      <w:r w:rsidR="00392100">
        <w:rPr>
          <w:rFonts w:ascii="Times New Roman" w:hAnsi="Times New Roman"/>
          <w:szCs w:val="24"/>
          <w:lang w:eastAsia="zh-CN"/>
        </w:rPr>
        <w:t>, but for molecular dynamics the configurations are a time dependent trajectory</w:t>
      </w:r>
      <w:r w:rsidR="00E61906">
        <w:rPr>
          <w:rFonts w:ascii="Times New Roman" w:hAnsi="Times New Roman"/>
          <w:szCs w:val="24"/>
          <w:lang w:eastAsia="zh-CN"/>
        </w:rPr>
        <w:t>.</w:t>
      </w:r>
      <w:r w:rsidR="000D1E9A">
        <w:rPr>
          <w:rFonts w:ascii="Times New Roman" w:hAnsi="Times New Roman"/>
          <w:szCs w:val="24"/>
          <w:lang w:eastAsia="zh-CN"/>
        </w:rPr>
        <w:t xml:space="preserve">  Because we are using a DVR, the calculation </w:t>
      </w:r>
      <w:r w:rsidR="000D1E9A">
        <w:rPr>
          <w:rFonts w:ascii="Times New Roman" w:hAnsi="Times New Roman"/>
          <w:szCs w:val="24"/>
          <w:lang w:eastAsia="zh-CN"/>
        </w:rPr>
        <w:lastRenderedPageBreak/>
        <w:t>of the perturbation operator only requires single point energies at the DV</w:t>
      </w:r>
      <w:r w:rsidR="004E618C">
        <w:rPr>
          <w:rFonts w:ascii="Times New Roman" w:hAnsi="Times New Roman"/>
          <w:szCs w:val="24"/>
          <w:lang w:eastAsia="zh-CN"/>
        </w:rPr>
        <w:t>R points</w:t>
      </w:r>
      <w:r w:rsidR="000D1E9A">
        <w:rPr>
          <w:rFonts w:ascii="Times New Roman" w:hAnsi="Times New Roman"/>
          <w:szCs w:val="24"/>
          <w:lang w:eastAsia="zh-CN"/>
        </w:rPr>
        <w:t>.</w:t>
      </w:r>
      <w:r w:rsidR="00BF09C3">
        <w:rPr>
          <w:rFonts w:ascii="Times New Roman" w:hAnsi="Times New Roman"/>
          <w:szCs w:val="24"/>
          <w:lang w:eastAsia="zh-CN"/>
        </w:rPr>
        <w:t xml:space="preserve">  </w:t>
      </w:r>
      <w:r w:rsidR="00480ED9">
        <w:rPr>
          <w:rFonts w:ascii="Times New Roman" w:hAnsi="Times New Roman"/>
          <w:szCs w:val="24"/>
          <w:lang w:eastAsia="zh-CN"/>
        </w:rPr>
        <w:t>The advantage of using perturbation theory to update the nuclear wave functions is that this fundamentally scales better than DVR due to the diagonalization step</w:t>
      </w:r>
      <w:r w:rsidR="00E61906">
        <w:rPr>
          <w:rFonts w:ascii="Times New Roman" w:hAnsi="Times New Roman"/>
          <w:szCs w:val="24"/>
          <w:lang w:eastAsia="zh-CN"/>
        </w:rPr>
        <w:t xml:space="preserve"> and prior optimization of the basis reduces the number of basis functions required</w:t>
      </w:r>
      <w:r w:rsidR="00480ED9">
        <w:rPr>
          <w:rFonts w:ascii="Times New Roman" w:hAnsi="Times New Roman"/>
          <w:szCs w:val="24"/>
          <w:lang w:eastAsia="zh-CN"/>
        </w:rPr>
        <w:t xml:space="preserve">.  Diagonalization scales </w:t>
      </w:r>
      <w:r w:rsidR="00BF09C3">
        <w:rPr>
          <w:rFonts w:ascii="Times New Roman" w:hAnsi="Times New Roman"/>
          <w:szCs w:val="24"/>
          <w:lang w:eastAsia="zh-CN"/>
        </w:rPr>
        <w:t xml:space="preserve">as </w:t>
      </w:r>
      <m:oMath>
        <m:r>
          <w:rPr>
            <w:rFonts w:ascii="Cambria Math" w:hAnsi="Cambria Math"/>
            <w:szCs w:val="24"/>
            <w:lang w:eastAsia="zh-CN"/>
          </w:rPr>
          <m:t>O</m:t>
        </m:r>
        <m:d>
          <m:dPr>
            <m:begChr m:val="["/>
            <m:endChr m:val="]"/>
            <m:ctrlPr>
              <w:ins w:id="50" w:author="Jiali Gao" w:date="2017-11-07T18:36:00Z">
                <w:rPr>
                  <w:rFonts w:ascii="Cambria Math" w:hAnsi="Cambria Math"/>
                  <w:i/>
                  <w:szCs w:val="24"/>
                  <w:lang w:eastAsia="zh-CN"/>
                </w:rPr>
              </w:ins>
            </m:ctrlPr>
          </m:dPr>
          <m:e>
            <m:sSup>
              <m:sSupPr>
                <m:ctrlPr>
                  <w:ins w:id="51" w:author="Jiali Gao" w:date="2017-11-07T18:36:00Z">
                    <w:rPr>
                      <w:rFonts w:ascii="Cambria Math" w:hAnsi="Cambria Math"/>
                      <w:i/>
                      <w:szCs w:val="24"/>
                      <w:lang w:eastAsia="zh-CN"/>
                    </w:rPr>
                  </w:ins>
                </m:ctrlPr>
              </m:sSupPr>
              <m:e>
                <m:d>
                  <m:dPr>
                    <m:ctrlPr>
                      <w:ins w:id="52" w:author="Jiali Gao" w:date="2017-11-07T18:36:00Z">
                        <w:rPr>
                          <w:rFonts w:ascii="Cambria Math" w:hAnsi="Cambria Math"/>
                          <w:i/>
                          <w:szCs w:val="24"/>
                          <w:lang w:eastAsia="zh-CN"/>
                        </w:rPr>
                      </w:ins>
                    </m:ctrlPr>
                  </m:dPr>
                  <m:e>
                    <m:sSup>
                      <m:sSupPr>
                        <m:ctrlPr>
                          <w:ins w:id="53" w:author="Jiali Gao" w:date="2017-11-07T18:36:00Z">
                            <w:rPr>
                              <w:rFonts w:ascii="Cambria Math" w:hAnsi="Cambria Math"/>
                              <w:i/>
                              <w:szCs w:val="24"/>
                              <w:lang w:eastAsia="zh-CN"/>
                            </w:rPr>
                          </w:ins>
                        </m:ctrlPr>
                      </m:sSupPr>
                      <m:e>
                        <m:r>
                          <w:rPr>
                            <w:rFonts w:ascii="Cambria Math" w:hAnsi="Cambria Math"/>
                            <w:szCs w:val="24"/>
                            <w:lang w:eastAsia="zh-CN"/>
                          </w:rPr>
                          <m:t>N</m:t>
                        </m:r>
                      </m:e>
                      <m:sup>
                        <m:r>
                          <w:rPr>
                            <w:rFonts w:ascii="Cambria Math" w:hAnsi="Cambria Math"/>
                            <w:szCs w:val="24"/>
                            <w:lang w:eastAsia="zh-CN"/>
                          </w:rPr>
                          <m:t>DVR</m:t>
                        </m:r>
                      </m:sup>
                    </m:sSup>
                  </m:e>
                </m:d>
              </m:e>
              <m:sup>
                <m:r>
                  <w:rPr>
                    <w:rFonts w:ascii="Cambria Math" w:hAnsi="Cambria Math"/>
                    <w:szCs w:val="24"/>
                    <w:lang w:eastAsia="zh-CN"/>
                  </w:rPr>
                  <m:t>4</m:t>
                </m:r>
              </m:sup>
            </m:sSup>
          </m:e>
        </m:d>
      </m:oMath>
      <w:r w:rsidR="00BF09C3">
        <w:rPr>
          <w:rFonts w:ascii="Times New Roman" w:hAnsi="Times New Roman"/>
          <w:szCs w:val="24"/>
          <w:lang w:eastAsia="zh-CN"/>
        </w:rPr>
        <w:t xml:space="preserve"> </w:t>
      </w:r>
      <w:r w:rsidR="00480ED9">
        <w:rPr>
          <w:rFonts w:ascii="Times New Roman" w:hAnsi="Times New Roman"/>
          <w:szCs w:val="24"/>
          <w:lang w:eastAsia="zh-CN"/>
        </w:rPr>
        <w:t xml:space="preserve">while the first and second order of perturbation </w:t>
      </w:r>
      <w:r w:rsidR="00BF09C3">
        <w:rPr>
          <w:rFonts w:ascii="Times New Roman" w:hAnsi="Times New Roman"/>
          <w:szCs w:val="24"/>
          <w:lang w:eastAsia="zh-CN"/>
        </w:rPr>
        <w:t>theory scales</w:t>
      </w:r>
      <w:r w:rsidR="00480ED9">
        <w:rPr>
          <w:rFonts w:ascii="Times New Roman" w:hAnsi="Times New Roman"/>
          <w:szCs w:val="24"/>
          <w:lang w:eastAsia="zh-CN"/>
        </w:rPr>
        <w:t xml:space="preserve"> as </w:t>
      </w:r>
      <m:oMath>
        <m:sSup>
          <m:sSupPr>
            <m:ctrlPr>
              <w:ins w:id="54" w:author="Jiali Gao" w:date="2017-11-07T18:36:00Z">
                <w:rPr>
                  <w:rFonts w:ascii="Cambria Math" w:hAnsi="Cambria Math"/>
                  <w:i/>
                  <w:szCs w:val="24"/>
                  <w:lang w:eastAsia="zh-CN"/>
                </w:rPr>
              </w:ins>
            </m:ctrlPr>
          </m:sSupPr>
          <m:e>
            <m:r>
              <w:rPr>
                <w:rFonts w:ascii="Cambria Math" w:hAnsi="Cambria Math"/>
                <w:szCs w:val="24"/>
                <w:lang w:eastAsia="zh-CN"/>
              </w:rPr>
              <m:t>O[</m:t>
            </m:r>
            <m:d>
              <m:dPr>
                <m:ctrlPr>
                  <w:ins w:id="55" w:author="Jiali Gao" w:date="2017-11-07T18:36:00Z">
                    <w:rPr>
                      <w:rFonts w:ascii="Cambria Math" w:hAnsi="Cambria Math"/>
                      <w:i/>
                      <w:szCs w:val="24"/>
                      <w:lang w:eastAsia="zh-CN"/>
                    </w:rPr>
                  </w:ins>
                </m:ctrlPr>
              </m:dPr>
              <m:e>
                <m:sSup>
                  <m:sSupPr>
                    <m:ctrlPr>
                      <w:ins w:id="56" w:author="Jiali Gao" w:date="2017-11-07T18:36:00Z">
                        <w:rPr>
                          <w:rFonts w:ascii="Cambria Math" w:hAnsi="Cambria Math"/>
                          <w:i/>
                          <w:szCs w:val="24"/>
                          <w:lang w:eastAsia="zh-CN"/>
                        </w:rPr>
                      </w:ins>
                    </m:ctrlPr>
                  </m:sSupPr>
                  <m:e>
                    <m:r>
                      <w:rPr>
                        <w:rFonts w:ascii="Cambria Math" w:hAnsi="Cambria Math"/>
                        <w:szCs w:val="24"/>
                        <w:lang w:eastAsia="zh-CN"/>
                      </w:rPr>
                      <m:t>N</m:t>
                    </m:r>
                  </m:e>
                  <m:sup>
                    <m:r>
                      <w:rPr>
                        <w:rFonts w:ascii="Cambria Math" w:hAnsi="Cambria Math"/>
                        <w:szCs w:val="24"/>
                        <w:lang w:eastAsia="zh-CN"/>
                      </w:rPr>
                      <m:t>DVR</m:t>
                    </m:r>
                  </m:sup>
                </m:sSup>
              </m:e>
            </m:d>
          </m:e>
          <m:sup>
            <m:r>
              <w:rPr>
                <w:rFonts w:ascii="Cambria Math" w:hAnsi="Cambria Math"/>
                <w:szCs w:val="24"/>
                <w:lang w:eastAsia="zh-CN"/>
              </w:rPr>
              <m:t>2</m:t>
            </m:r>
          </m:sup>
        </m:sSup>
        <m:r>
          <w:rPr>
            <w:rFonts w:ascii="Cambria Math" w:hAnsi="Cambria Math"/>
            <w:szCs w:val="24"/>
            <w:lang w:eastAsia="zh-CN"/>
          </w:rPr>
          <m:t>]</m:t>
        </m:r>
      </m:oMath>
      <w:r w:rsidR="00480ED9">
        <w:rPr>
          <w:rFonts w:ascii="Times New Roman" w:hAnsi="Times New Roman"/>
          <w:szCs w:val="24"/>
          <w:lang w:eastAsia="zh-CN"/>
        </w:rPr>
        <w:t xml:space="preserve">.  </w:t>
      </w:r>
    </w:p>
    <w:p w14:paraId="67FA78D7" w14:textId="77777777" w:rsidR="0052742F" w:rsidRDefault="0052742F" w:rsidP="00C42B4D">
      <w:pPr>
        <w:pStyle w:val="TAMainText"/>
        <w:spacing w:after="240"/>
        <w:ind w:firstLine="0"/>
        <w:jc w:val="left"/>
        <w:rPr>
          <w:rFonts w:ascii="Times New Roman" w:hAnsi="Times New Roman"/>
          <w:b/>
          <w:szCs w:val="24"/>
          <w:lang w:eastAsia="zh-CN"/>
        </w:rPr>
      </w:pPr>
      <w:r>
        <w:rPr>
          <w:rFonts w:ascii="Times New Roman" w:hAnsi="Times New Roman"/>
          <w:b/>
          <w:szCs w:val="24"/>
          <w:lang w:eastAsia="zh-CN"/>
        </w:rPr>
        <w:t>2.2 Transformation Matrix for the Normal Mode</w:t>
      </w:r>
    </w:p>
    <w:p w14:paraId="0EFAAF0B" w14:textId="77777777" w:rsidR="00B20A90" w:rsidRDefault="00F06EE1"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t>The goal is to provide a black-box procedure in the calculation of vibrational frequencies</w:t>
      </w:r>
      <w:r w:rsidR="00E61906">
        <w:rPr>
          <w:rFonts w:ascii="Times New Roman" w:hAnsi="Times New Roman"/>
          <w:szCs w:val="24"/>
          <w:lang w:eastAsia="zh-CN"/>
        </w:rPr>
        <w:t xml:space="preserve"> without much user input.  This</w:t>
      </w:r>
      <w:r>
        <w:rPr>
          <w:rFonts w:ascii="Times New Roman" w:hAnsi="Times New Roman"/>
          <w:szCs w:val="24"/>
          <w:lang w:eastAsia="zh-CN"/>
        </w:rPr>
        <w:t xml:space="preserve"> means that it is necessary to calculate the frequency while the mode is moving about in space.</w:t>
      </w:r>
      <w:r w:rsidR="003D70C7">
        <w:rPr>
          <w:rFonts w:ascii="Times New Roman" w:hAnsi="Times New Roman"/>
          <w:szCs w:val="24"/>
          <w:lang w:eastAsia="zh-CN"/>
        </w:rPr>
        <w:t xml:space="preserve">  Ther</w:t>
      </w:r>
      <w:r w:rsidR="00C11529">
        <w:rPr>
          <w:rFonts w:ascii="Times New Roman" w:hAnsi="Times New Roman"/>
          <w:szCs w:val="24"/>
          <w:lang w:eastAsia="zh-CN"/>
        </w:rPr>
        <w:t>efore, it is necessary to transform the coordinates</w:t>
      </w:r>
      <w:r w:rsidR="00E61906">
        <w:rPr>
          <w:rFonts w:ascii="Times New Roman" w:hAnsi="Times New Roman"/>
          <w:szCs w:val="24"/>
          <w:lang w:eastAsia="zh-CN"/>
        </w:rPr>
        <w:t>, or conversely the normal mode,</w:t>
      </w:r>
      <w:r w:rsidR="003D70C7">
        <w:rPr>
          <w:rFonts w:ascii="Times New Roman" w:hAnsi="Times New Roman"/>
          <w:szCs w:val="24"/>
          <w:lang w:eastAsia="zh-CN"/>
        </w:rPr>
        <w:t xml:space="preserve"> as the </w:t>
      </w:r>
      <w:r w:rsidR="00E61906">
        <w:rPr>
          <w:rFonts w:ascii="Times New Roman" w:hAnsi="Times New Roman"/>
          <w:szCs w:val="24"/>
          <w:lang w:eastAsia="zh-CN"/>
        </w:rPr>
        <w:t>probe</w:t>
      </w:r>
      <w:r w:rsidR="003D70C7">
        <w:rPr>
          <w:rFonts w:ascii="Times New Roman" w:hAnsi="Times New Roman"/>
          <w:szCs w:val="24"/>
          <w:lang w:eastAsia="zh-CN"/>
        </w:rPr>
        <w:t xml:space="preserve"> moves through space during the simulation</w:t>
      </w:r>
      <w:r w:rsidR="00C11529">
        <w:rPr>
          <w:rFonts w:ascii="Times New Roman" w:hAnsi="Times New Roman"/>
          <w:szCs w:val="24"/>
          <w:lang w:eastAsia="zh-CN"/>
        </w:rPr>
        <w:t xml:space="preserve"> so that the same </w:t>
      </w:r>
      <w:r w:rsidR="00E61906">
        <w:rPr>
          <w:rFonts w:ascii="Times New Roman" w:hAnsi="Times New Roman"/>
          <w:szCs w:val="24"/>
          <w:lang w:eastAsia="zh-CN"/>
        </w:rPr>
        <w:t>eigen</w:t>
      </w:r>
      <w:r w:rsidR="00C11529">
        <w:rPr>
          <w:rFonts w:ascii="Times New Roman" w:hAnsi="Times New Roman"/>
          <w:szCs w:val="24"/>
          <w:lang w:eastAsia="zh-CN"/>
        </w:rPr>
        <w:t>vector can be used throughout the analysis</w:t>
      </w:r>
      <w:r w:rsidR="003D70C7">
        <w:rPr>
          <w:rFonts w:ascii="Times New Roman" w:hAnsi="Times New Roman"/>
          <w:szCs w:val="24"/>
          <w:lang w:eastAsia="zh-CN"/>
        </w:rPr>
        <w:t>.</w:t>
      </w:r>
      <w:r>
        <w:rPr>
          <w:rFonts w:ascii="Times New Roman" w:hAnsi="Times New Roman"/>
          <w:szCs w:val="24"/>
          <w:lang w:eastAsia="zh-CN"/>
        </w:rPr>
        <w:t xml:space="preserve">  </w:t>
      </w:r>
      <w:r w:rsidR="00CA72F1">
        <w:rPr>
          <w:rFonts w:ascii="Times New Roman" w:hAnsi="Times New Roman"/>
          <w:szCs w:val="24"/>
          <w:lang w:eastAsia="zh-CN"/>
        </w:rPr>
        <w:t>To ac</w:t>
      </w:r>
      <w:r w:rsidR="003D70C7">
        <w:rPr>
          <w:rFonts w:ascii="Times New Roman" w:hAnsi="Times New Roman"/>
          <w:szCs w:val="24"/>
          <w:lang w:eastAsia="zh-CN"/>
        </w:rPr>
        <w:t>complish this, we begin with</w:t>
      </w:r>
      <w:r w:rsidR="00CA72F1">
        <w:rPr>
          <w:rFonts w:ascii="Times New Roman" w:hAnsi="Times New Roman"/>
          <w:szCs w:val="24"/>
          <w:lang w:eastAsia="zh-CN"/>
        </w:rPr>
        <w:t xml:space="preserve"> the algorithm presented by Arun et al.</w:t>
      </w:r>
      <w:r w:rsidR="002A7C54">
        <w:rPr>
          <w:rFonts w:ascii="Times New Roman" w:hAnsi="Times New Roman"/>
          <w:szCs w:val="24"/>
          <w:lang w:eastAsia="zh-CN"/>
        </w:rPr>
        <w:fldChar w:fldCharType="begin"/>
      </w:r>
      <w:r w:rsidR="002A7C54">
        <w:rPr>
          <w:rFonts w:ascii="Times New Roman" w:hAnsi="Times New Roman"/>
          <w:szCs w:val="24"/>
          <w:lang w:eastAsia="zh-CN"/>
        </w:rPr>
        <w:instrText xml:space="preserve"> ADDIN EN.CITE &lt;EndNote&gt;&lt;Cite&gt;&lt;Author&gt;Arun&lt;/Author&gt;&lt;Year&gt;1987&lt;/Year&gt;&lt;IDText&gt;Least-Squares Fitting of Two 3-D Point Sets&lt;/IDText&gt;&lt;DisplayText&gt;&lt;style face="superscript"&gt;47&lt;/style&gt;&lt;/DisplayText&gt;&lt;record&gt;&lt;keywords&gt;&lt;keyword&gt;deep&lt;/keyword&gt;&lt;/keywords&gt;&lt;urls&gt;&lt;related-urls&gt;&lt;url&gt;http://dx.doi.org/10.1109/TPAMI.1987.4767965%5Cnpapers3://publication/doi/10.1109/TPAMI.1987.4767965&lt;/url&gt;&lt;/related-urls&gt;&lt;/urls&gt;&lt;isbn&gt;0162-8828&lt;/isbn&gt;&lt;titles&gt;&lt;title&gt;Least-Squares Fitting of Two 3-D Point Sets&lt;/title&gt;&lt;secondary-title&gt;IEEE Trans. Pattern Anal. Mach. Intell. ()&lt;/secondary-title&gt;&lt;/titles&gt;&lt;pages&gt;698-700&lt;/pages&gt;&lt;urls&gt;&lt;pdf-urls&gt;&lt;url&gt;file:///C:/Users/agrof/Mendeley Desktop/Arun, Huang, Blostein/IEEE Trans. Pattern Anal. Mach. Intell. ()/arun-ieee-1987-least-squares-fitting-two-3d-points-sets.pdf&lt;/url&gt;&lt;/pdf-urls&gt;&lt;/urls&gt;&lt;number&gt;5&lt;/number&gt;&lt;contributors&gt;&lt;authors&gt;&lt;author&gt;Arun, K. S.&lt;/author&gt;&lt;author&gt;Huang, Thomas S.&lt;/author&gt;&lt;author&gt;Blostein, Steven D.&lt;/author&gt;&lt;/authors&gt;&lt;/contributors&gt;&lt;added-date format="utc"&gt;1509389872&lt;/added-date&gt;&lt;ref-type name="Journal Article"&gt;17&lt;/ref-type&gt;&lt;dates&gt;&lt;year&gt;1987&lt;/year&gt;&lt;/dates&gt;&lt;rec-number&gt;1037&lt;/rec-number&gt;&lt;last-updated-date format="utc"&gt;1509389872&lt;/last-updated-date&gt;&lt;electronic-resource-num&gt;10.1109/TPAMI.1987.4767965&lt;/electronic-resource-num&gt;&lt;volume&gt;9&lt;/volume&gt;&lt;/record&gt;&lt;/Cite&gt;&lt;/EndNote&gt;</w:instrText>
      </w:r>
      <w:r w:rsidR="002A7C54">
        <w:rPr>
          <w:rFonts w:ascii="Times New Roman" w:hAnsi="Times New Roman"/>
          <w:szCs w:val="24"/>
          <w:lang w:eastAsia="zh-CN"/>
        </w:rPr>
        <w:fldChar w:fldCharType="separate"/>
      </w:r>
      <w:r w:rsidR="002A7C54" w:rsidRPr="002A7C54">
        <w:rPr>
          <w:rFonts w:ascii="Times New Roman" w:hAnsi="Times New Roman"/>
          <w:noProof/>
          <w:szCs w:val="24"/>
          <w:vertAlign w:val="superscript"/>
          <w:lang w:eastAsia="zh-CN"/>
        </w:rPr>
        <w:t>47</w:t>
      </w:r>
      <w:r w:rsidR="002A7C54">
        <w:rPr>
          <w:rFonts w:ascii="Times New Roman" w:hAnsi="Times New Roman"/>
          <w:szCs w:val="24"/>
          <w:lang w:eastAsia="zh-CN"/>
        </w:rPr>
        <w:fldChar w:fldCharType="end"/>
      </w:r>
      <w:r w:rsidR="00CA72F1">
        <w:rPr>
          <w:rFonts w:ascii="Times New Roman" w:hAnsi="Times New Roman"/>
          <w:szCs w:val="24"/>
          <w:lang w:eastAsia="zh-CN"/>
        </w:rPr>
        <w:t xml:space="preserve"> in the </w:t>
      </w:r>
      <w:r w:rsidR="003D70C7">
        <w:rPr>
          <w:rFonts w:ascii="Times New Roman" w:hAnsi="Times New Roman"/>
          <w:szCs w:val="24"/>
          <w:lang w:eastAsia="zh-CN"/>
        </w:rPr>
        <w:t xml:space="preserve">realm of computer vision. </w:t>
      </w:r>
      <w:r w:rsidR="00B20A90">
        <w:rPr>
          <w:rFonts w:ascii="Times New Roman" w:hAnsi="Times New Roman"/>
          <w:szCs w:val="24"/>
          <w:lang w:eastAsia="zh-CN"/>
        </w:rPr>
        <w:t xml:space="preserve"> The</w:t>
      </w:r>
      <w:r w:rsidR="00C11529">
        <w:rPr>
          <w:rFonts w:ascii="Times New Roman" w:hAnsi="Times New Roman"/>
          <w:szCs w:val="24"/>
          <w:lang w:eastAsia="zh-CN"/>
        </w:rPr>
        <w:t>y present an algorithm to calculate the transform</w:t>
      </w:r>
      <w:r w:rsidR="00B20A90">
        <w:rPr>
          <w:rFonts w:ascii="Times New Roman" w:hAnsi="Times New Roman"/>
          <w:szCs w:val="24"/>
          <w:lang w:eastAsia="zh-CN"/>
        </w:rPr>
        <w:t xml:space="preserve"> from a ref</w:t>
      </w:r>
      <w:r w:rsidR="00C11529">
        <w:rPr>
          <w:rFonts w:ascii="Times New Roman" w:hAnsi="Times New Roman"/>
          <w:szCs w:val="24"/>
          <w:lang w:eastAsia="zh-CN"/>
        </w:rPr>
        <w:t>erence set of points to a modified</w:t>
      </w:r>
      <w:r w:rsidR="00B20A90">
        <w:rPr>
          <w:rFonts w:ascii="Times New Roman" w:hAnsi="Times New Roman"/>
          <w:szCs w:val="24"/>
          <w:lang w:eastAsia="zh-CN"/>
        </w:rPr>
        <w:t xml:space="preserve"> set</w:t>
      </w:r>
      <w:r w:rsidR="00C11529">
        <w:rPr>
          <w:rFonts w:ascii="Times New Roman" w:hAnsi="Times New Roman"/>
          <w:szCs w:val="24"/>
          <w:lang w:eastAsia="zh-CN"/>
        </w:rPr>
        <w:t xml:space="preserve"> as would occur during the movement of a roughly rigid body.</w:t>
      </w:r>
      <w:r w:rsidR="00A7491C">
        <w:rPr>
          <w:rFonts w:ascii="Times New Roman" w:hAnsi="Times New Roman"/>
          <w:szCs w:val="24"/>
          <w:lang w:eastAsia="zh-CN"/>
        </w:rPr>
        <w:t xml:space="preserve"> The</w:t>
      </w:r>
      <w:r w:rsidR="00C11529">
        <w:rPr>
          <w:rFonts w:ascii="Times New Roman" w:hAnsi="Times New Roman"/>
          <w:szCs w:val="24"/>
          <w:lang w:eastAsia="zh-CN"/>
        </w:rPr>
        <w:t xml:space="preserve"> transformation between these sets can be</w:t>
      </w:r>
      <w:r w:rsidR="00B20A90">
        <w:rPr>
          <w:rFonts w:ascii="Times New Roman" w:hAnsi="Times New Roman"/>
          <w:szCs w:val="24"/>
          <w:lang w:eastAsia="zh-CN"/>
        </w:rPr>
        <w:t xml:space="preserve"> defined as</w:t>
      </w:r>
    </w:p>
    <w:p w14:paraId="4219F1CB" w14:textId="77777777" w:rsidR="003D70C7" w:rsidRPr="00BC5E97"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57" w:author="Jiali Gao" w:date="2017-11-07T18:36:00Z">
                  <w:rPr>
                    <w:rFonts w:ascii="Cambria Math" w:hAnsi="Cambria Math"/>
                    <w:i/>
                    <w:szCs w:val="24"/>
                    <w:lang w:eastAsia="zh-CN"/>
                  </w:rPr>
                </w:ins>
              </m:ctrlPr>
            </m:eqArrPr>
            <m:e>
              <m:sSubSup>
                <m:sSubSupPr>
                  <m:ctrlPr>
                    <w:ins w:id="58" w:author="Jiali Gao" w:date="2017-11-07T18:36:00Z">
                      <w:rPr>
                        <w:rFonts w:ascii="Cambria Math" w:hAnsi="Cambria Math"/>
                        <w:b/>
                        <w:i/>
                        <w:szCs w:val="24"/>
                        <w:lang w:eastAsia="zh-CN"/>
                      </w:rPr>
                    </w:ins>
                  </m:ctrlPr>
                </m:sSubSupPr>
                <m:e>
                  <m:r>
                    <m:rPr>
                      <m:sty m:val="bi"/>
                    </m:rPr>
                    <w:rPr>
                      <w:rFonts w:ascii="Cambria Math" w:hAnsi="Cambria Math"/>
                      <w:szCs w:val="24"/>
                      <w:lang w:eastAsia="zh-CN"/>
                    </w:rPr>
                    <m:t>r</m:t>
                  </m:r>
                </m:e>
                <m:sub>
                  <m:r>
                    <m:rPr>
                      <m:sty m:val="bi"/>
                    </m:rPr>
                    <w:rPr>
                      <w:rFonts w:ascii="Cambria Math" w:hAnsi="Cambria Math"/>
                      <w:szCs w:val="24"/>
                      <w:lang w:eastAsia="zh-CN"/>
                    </w:rPr>
                    <m:t>i</m:t>
                  </m:r>
                </m:sub>
                <m:sup>
                  <m:r>
                    <m:rPr>
                      <m:sty m:val="bi"/>
                    </m:rPr>
                    <w:rPr>
                      <w:rFonts w:ascii="Cambria Math" w:hAnsi="Cambria Math"/>
                      <w:szCs w:val="24"/>
                      <w:lang w:eastAsia="zh-CN"/>
                    </w:rPr>
                    <m:t>ref</m:t>
                  </m:r>
                </m:sup>
              </m:sSubSup>
              <m:r>
                <w:rPr>
                  <w:rFonts w:ascii="Cambria Math" w:hAnsi="Cambria Math"/>
                  <w:szCs w:val="24"/>
                  <w:lang w:eastAsia="zh-CN"/>
                </w:rPr>
                <m:t>=</m:t>
              </m:r>
              <m:r>
                <m:rPr>
                  <m:sty m:val="bi"/>
                </m:rPr>
                <w:rPr>
                  <w:rFonts w:ascii="Cambria Math" w:hAnsi="Cambria Math"/>
                  <w:szCs w:val="24"/>
                  <w:lang w:eastAsia="zh-CN"/>
                </w:rPr>
                <m:t>T</m:t>
              </m:r>
              <m:sSub>
                <m:sSubPr>
                  <m:ctrlPr>
                    <w:ins w:id="59"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r>
                <w:rPr>
                  <w:rFonts w:ascii="Cambria Math" w:hAnsi="Cambria Math"/>
                  <w:szCs w:val="24"/>
                  <w:lang w:eastAsia="zh-CN"/>
                </w:rPr>
                <m:t xml:space="preserve">+ </m:t>
              </m:r>
              <m:sSup>
                <m:sSupPr>
                  <m:ctrlPr>
                    <w:ins w:id="60" w:author="Jiali Gao" w:date="2017-11-07T18:36:00Z">
                      <w:rPr>
                        <w:rFonts w:ascii="Cambria Math" w:hAnsi="Cambria Math"/>
                        <w:b/>
                        <w:i/>
                        <w:szCs w:val="24"/>
                        <w:lang w:eastAsia="zh-CN"/>
                      </w:rPr>
                    </w:ins>
                  </m:ctrlPr>
                </m:sSupPr>
                <m:e>
                  <m:r>
                    <m:rPr>
                      <m:sty m:val="bi"/>
                    </m:rPr>
                    <w:rPr>
                      <w:rFonts w:ascii="Cambria Math" w:hAnsi="Cambria Math"/>
                      <w:szCs w:val="24"/>
                      <w:lang w:eastAsia="zh-CN"/>
                    </w:rPr>
                    <m:t>R</m:t>
                  </m:r>
                  <m:ctrlPr>
                    <w:ins w:id="61" w:author="Jiali Gao" w:date="2017-11-07T18:36:00Z">
                      <w:rPr>
                        <w:rFonts w:ascii="Cambria Math" w:hAnsi="Cambria Math"/>
                        <w:i/>
                        <w:szCs w:val="24"/>
                        <w:lang w:eastAsia="zh-CN"/>
                      </w:rPr>
                    </w:ins>
                  </m:ctrlPr>
                </m:e>
                <m:sup>
                  <m:r>
                    <m:rPr>
                      <m:sty m:val="bi"/>
                    </m:rPr>
                    <w:rPr>
                      <w:rFonts w:ascii="Cambria Math" w:hAnsi="Cambria Math"/>
                      <w:szCs w:val="24"/>
                      <w:lang w:eastAsia="zh-CN"/>
                    </w:rPr>
                    <m:t>com</m:t>
                  </m:r>
                </m:sup>
              </m:sSup>
              <m:r>
                <w:rPr>
                  <w:rFonts w:ascii="Cambria Math" w:hAnsi="Cambria Math"/>
                  <w:szCs w:val="24"/>
                  <w:lang w:eastAsia="zh-CN"/>
                </w:rPr>
                <m:t>+</m:t>
              </m:r>
              <m:sSub>
                <m:sSubPr>
                  <m:ctrlPr>
                    <w:ins w:id="62" w:author="Jiali Gao" w:date="2017-11-07T18:36:00Z">
                      <w:rPr>
                        <w:rFonts w:ascii="Cambria Math" w:hAnsi="Cambria Math"/>
                        <w:b/>
                        <w:i/>
                        <w:szCs w:val="24"/>
                        <w:lang w:eastAsia="zh-CN"/>
                      </w:rPr>
                    </w:ins>
                  </m:ctrlPr>
                </m:sSubPr>
                <m:e>
                  <m:r>
                    <m:rPr>
                      <m:sty m:val="bi"/>
                    </m:rPr>
                    <w:rPr>
                      <w:rFonts w:ascii="Cambria Math" w:hAnsi="Cambria Math"/>
                      <w:szCs w:val="24"/>
                      <w:lang w:eastAsia="zh-CN"/>
                    </w:rPr>
                    <m:t>ζ</m:t>
                  </m:r>
                </m:e>
                <m:sub>
                  <m:r>
                    <m:rPr>
                      <m:sty m:val="bi"/>
                    </m:rPr>
                    <w:rPr>
                      <w:rFonts w:ascii="Cambria Math" w:hAnsi="Cambria Math"/>
                      <w:szCs w:val="24"/>
                      <w:lang w:eastAsia="zh-CN"/>
                    </w:rPr>
                    <m:t>i</m:t>
                  </m:r>
                </m:sub>
              </m:sSub>
              <m:r>
                <w:rPr>
                  <w:rFonts w:ascii="Cambria Math" w:hAnsi="Cambria Math"/>
                  <w:szCs w:val="24"/>
                  <w:lang w:eastAsia="zh-CN"/>
                </w:rPr>
                <m:t>#</m:t>
              </m:r>
              <m:d>
                <m:dPr>
                  <m:ctrlPr>
                    <w:ins w:id="63" w:author="Jiali Gao" w:date="2017-11-07T18:36:00Z">
                      <w:rPr>
                        <w:rFonts w:ascii="Cambria Math" w:hAnsi="Cambria Math"/>
                        <w:i/>
                        <w:szCs w:val="24"/>
                        <w:lang w:eastAsia="zh-CN"/>
                      </w:rPr>
                    </w:ins>
                  </m:ctrlPr>
                </m:dPr>
                <m:e>
                  <m:r>
                    <w:rPr>
                      <w:rFonts w:ascii="Cambria Math" w:hAnsi="Cambria Math"/>
                      <w:szCs w:val="24"/>
                      <w:lang w:eastAsia="zh-CN"/>
                    </w:rPr>
                    <m:t>6</m:t>
                  </m:r>
                </m:e>
              </m:d>
            </m:e>
          </m:eqArr>
        </m:oMath>
      </m:oMathPara>
    </w:p>
    <w:p w14:paraId="785DC672" w14:textId="77777777" w:rsidR="00BC5E97" w:rsidRDefault="00BC5E97"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m:oMath>
        <m:sSub>
          <m:sSubPr>
            <m:ctrlPr>
              <w:ins w:id="64"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oMath>
      <w:r w:rsidR="00B20A90">
        <w:rPr>
          <w:rFonts w:ascii="Times New Roman" w:hAnsi="Times New Roman"/>
          <w:szCs w:val="24"/>
          <w:lang w:eastAsia="zh-CN"/>
        </w:rPr>
        <w:t xml:space="preserve"> is the coordinate set of interest, </w:t>
      </w:r>
      <m:oMath>
        <m:sSubSup>
          <m:sSubSupPr>
            <m:ctrlPr>
              <w:ins w:id="65" w:author="Jiali Gao" w:date="2017-11-07T18:36:00Z">
                <w:rPr>
                  <w:rFonts w:ascii="Cambria Math" w:hAnsi="Cambria Math"/>
                  <w:b/>
                  <w:i/>
                  <w:szCs w:val="24"/>
                  <w:lang w:eastAsia="zh-CN"/>
                </w:rPr>
              </w:ins>
            </m:ctrlPr>
          </m:sSubSupPr>
          <m:e>
            <m:r>
              <m:rPr>
                <m:sty m:val="bi"/>
              </m:rPr>
              <w:rPr>
                <w:rFonts w:ascii="Cambria Math" w:hAnsi="Cambria Math"/>
                <w:szCs w:val="24"/>
                <w:lang w:eastAsia="zh-CN"/>
              </w:rPr>
              <m:t>r</m:t>
            </m:r>
          </m:e>
          <m:sub>
            <m:r>
              <m:rPr>
                <m:sty m:val="bi"/>
              </m:rPr>
              <w:rPr>
                <w:rFonts w:ascii="Cambria Math" w:hAnsi="Cambria Math"/>
                <w:szCs w:val="24"/>
                <w:lang w:eastAsia="zh-CN"/>
              </w:rPr>
              <m:t>i</m:t>
            </m:r>
          </m:sub>
          <m:sup>
            <m:r>
              <m:rPr>
                <m:sty m:val="bi"/>
              </m:rPr>
              <w:rPr>
                <w:rFonts w:ascii="Cambria Math" w:hAnsi="Cambria Math"/>
                <w:szCs w:val="24"/>
                <w:lang w:eastAsia="zh-CN"/>
              </w:rPr>
              <m:t>ref</m:t>
            </m:r>
          </m:sup>
        </m:sSubSup>
      </m:oMath>
      <w:r w:rsidR="00B20A90">
        <w:rPr>
          <w:rFonts w:ascii="Times New Roman" w:hAnsi="Times New Roman"/>
          <w:szCs w:val="24"/>
          <w:lang w:eastAsia="zh-CN"/>
        </w:rPr>
        <w:t xml:space="preserve"> is the reference set of coordinates, </w:t>
      </w:r>
      <w:r w:rsidR="00392100">
        <w:rPr>
          <w:rFonts w:ascii="Times New Roman" w:hAnsi="Times New Roman"/>
          <w:szCs w:val="24"/>
          <w:lang w:eastAsia="zh-CN"/>
        </w:rPr>
        <w:t xml:space="preserve"> </w:t>
      </w:r>
      <m:oMath>
        <m:sSup>
          <m:sSupPr>
            <m:ctrlPr>
              <w:ins w:id="66" w:author="Jiali Gao" w:date="2017-11-07T18:36:00Z">
                <w:rPr>
                  <w:rFonts w:ascii="Cambria Math" w:hAnsi="Cambria Math"/>
                  <w:b/>
                  <w:i/>
                  <w:szCs w:val="24"/>
                  <w:lang w:eastAsia="zh-CN"/>
                </w:rPr>
              </w:ins>
            </m:ctrlPr>
          </m:sSupPr>
          <m:e>
            <m:r>
              <m:rPr>
                <m:sty m:val="bi"/>
              </m:rPr>
              <w:rPr>
                <w:rFonts w:ascii="Cambria Math" w:hAnsi="Cambria Math"/>
                <w:szCs w:val="24"/>
                <w:lang w:eastAsia="zh-CN"/>
              </w:rPr>
              <m:t>R</m:t>
            </m:r>
          </m:e>
          <m:sup>
            <m:r>
              <m:rPr>
                <m:sty m:val="bi"/>
              </m:rPr>
              <w:rPr>
                <w:rFonts w:ascii="Cambria Math" w:hAnsi="Cambria Math"/>
                <w:szCs w:val="24"/>
                <w:lang w:eastAsia="zh-CN"/>
              </w:rPr>
              <m:t>com</m:t>
            </m:r>
          </m:sup>
        </m:sSup>
      </m:oMath>
      <w:r w:rsidR="00392100">
        <w:rPr>
          <w:rFonts w:ascii="Times New Roman" w:hAnsi="Times New Roman"/>
          <w:szCs w:val="24"/>
          <w:lang w:eastAsia="zh-CN"/>
        </w:rPr>
        <w:t xml:space="preserve"> </w:t>
      </w:r>
      <w:r w:rsidR="00B20A90">
        <w:rPr>
          <w:rFonts w:ascii="Times New Roman" w:hAnsi="Times New Roman"/>
          <w:szCs w:val="24"/>
          <w:lang w:eastAsia="zh-CN"/>
        </w:rPr>
        <w:t>is the translation of t</w:t>
      </w:r>
      <w:r w:rsidR="009340A3">
        <w:rPr>
          <w:rFonts w:ascii="Times New Roman" w:hAnsi="Times New Roman"/>
          <w:szCs w:val="24"/>
          <w:lang w:eastAsia="zh-CN"/>
        </w:rPr>
        <w:t xml:space="preserve">he </w:t>
      </w:r>
      <w:r w:rsidR="00392100">
        <w:rPr>
          <w:rFonts w:ascii="Times New Roman" w:hAnsi="Times New Roman"/>
          <w:szCs w:val="24"/>
          <w:lang w:eastAsia="zh-CN"/>
        </w:rPr>
        <w:t>center of mass</w:t>
      </w:r>
      <w:r w:rsidR="00B20A90">
        <w:rPr>
          <w:rFonts w:ascii="Times New Roman" w:hAnsi="Times New Roman"/>
          <w:szCs w:val="24"/>
          <w:lang w:eastAsia="zh-CN"/>
        </w:rPr>
        <w:t>,</w:t>
      </w:r>
      <w:r w:rsidR="00B20A90" w:rsidRPr="00B20A90">
        <w:rPr>
          <w:rFonts w:ascii="Times New Roman" w:hAnsi="Times New Roman"/>
          <w:b/>
          <w:szCs w:val="24"/>
          <w:lang w:eastAsia="zh-CN"/>
        </w:rPr>
        <w:t xml:space="preserve"> </w:t>
      </w:r>
      <m:oMath>
        <m:sSub>
          <m:sSubPr>
            <m:ctrlPr>
              <w:ins w:id="67" w:author="Jiali Gao" w:date="2017-11-07T18:36:00Z">
                <w:rPr>
                  <w:rFonts w:ascii="Cambria Math" w:hAnsi="Cambria Math"/>
                  <w:b/>
                  <w:i/>
                  <w:szCs w:val="24"/>
                  <w:lang w:eastAsia="zh-CN"/>
                </w:rPr>
              </w:ins>
            </m:ctrlPr>
          </m:sSubPr>
          <m:e>
            <m:r>
              <m:rPr>
                <m:sty m:val="bi"/>
              </m:rPr>
              <w:rPr>
                <w:rFonts w:ascii="Cambria Math" w:hAnsi="Cambria Math"/>
                <w:szCs w:val="24"/>
                <w:lang w:eastAsia="zh-CN"/>
              </w:rPr>
              <m:t>ζ</m:t>
            </m:r>
          </m:e>
          <m:sub>
            <m:r>
              <m:rPr>
                <m:sty m:val="bi"/>
              </m:rPr>
              <w:rPr>
                <w:rFonts w:ascii="Cambria Math" w:hAnsi="Cambria Math"/>
                <w:szCs w:val="24"/>
                <w:lang w:eastAsia="zh-CN"/>
              </w:rPr>
              <m:t>i</m:t>
            </m:r>
          </m:sub>
        </m:sSub>
      </m:oMath>
      <w:r w:rsidR="00B20A90">
        <w:rPr>
          <w:rFonts w:ascii="Times New Roman" w:hAnsi="Times New Roman"/>
          <w:szCs w:val="24"/>
          <w:lang w:eastAsia="zh-CN"/>
        </w:rPr>
        <w:t xml:space="preserve"> is a noise term</w:t>
      </w:r>
      <w:r w:rsidR="009340A3">
        <w:rPr>
          <w:rFonts w:ascii="Times New Roman" w:hAnsi="Times New Roman"/>
          <w:szCs w:val="24"/>
          <w:lang w:eastAsia="zh-CN"/>
        </w:rPr>
        <w:t>,</w:t>
      </w:r>
      <w:r w:rsidR="00B20A90">
        <w:rPr>
          <w:rFonts w:ascii="Times New Roman" w:hAnsi="Times New Roman"/>
          <w:szCs w:val="24"/>
          <w:lang w:eastAsia="zh-CN"/>
        </w:rPr>
        <w:t xml:space="preserve"> </w:t>
      </w:r>
      <w:r w:rsidR="00C11529">
        <w:rPr>
          <w:rFonts w:ascii="Times New Roman" w:hAnsi="Times New Roman"/>
          <w:szCs w:val="24"/>
          <w:lang w:eastAsia="zh-CN"/>
        </w:rPr>
        <w:t>in this application of the algorithm this refers</w:t>
      </w:r>
      <w:r w:rsidR="00B20A90">
        <w:rPr>
          <w:rFonts w:ascii="Times New Roman" w:hAnsi="Times New Roman"/>
          <w:szCs w:val="24"/>
          <w:lang w:eastAsia="zh-CN"/>
        </w:rPr>
        <w:t xml:space="preserve"> to displacement</w:t>
      </w:r>
      <w:r w:rsidR="009340A3">
        <w:rPr>
          <w:rFonts w:ascii="Times New Roman" w:hAnsi="Times New Roman"/>
          <w:szCs w:val="24"/>
          <w:lang w:eastAsia="zh-CN"/>
        </w:rPr>
        <w:t>s along internal coordinates of the molecule</w:t>
      </w:r>
      <w:r w:rsidR="00C11529">
        <w:rPr>
          <w:rFonts w:ascii="Times New Roman" w:hAnsi="Times New Roman"/>
          <w:szCs w:val="24"/>
          <w:lang w:eastAsia="zh-CN"/>
        </w:rPr>
        <w:t>.</w:t>
      </w:r>
      <w:r w:rsidR="00364F38">
        <w:rPr>
          <w:rFonts w:ascii="Times New Roman" w:hAnsi="Times New Roman"/>
          <w:szCs w:val="24"/>
          <w:lang w:eastAsia="zh-CN"/>
        </w:rPr>
        <w:t xml:space="preserve">  The index in </w:t>
      </w:r>
      <w:r w:rsidR="00364F38" w:rsidRPr="00364F38">
        <w:rPr>
          <w:rFonts w:ascii="Times New Roman" w:hAnsi="Times New Roman"/>
          <w:szCs w:val="24"/>
          <w:lang w:eastAsia="zh-CN"/>
        </w:rPr>
        <w:t>equation 6</w:t>
      </w:r>
      <w:r w:rsidR="00364F38">
        <w:rPr>
          <w:rFonts w:ascii="Times New Roman" w:hAnsi="Times New Roman"/>
          <w:szCs w:val="24"/>
          <w:lang w:eastAsia="zh-CN"/>
        </w:rPr>
        <w:t xml:space="preserve"> is over atoms</w:t>
      </w:r>
      <w:r w:rsidR="00C60D85">
        <w:rPr>
          <w:rFonts w:ascii="Times New Roman" w:hAnsi="Times New Roman"/>
          <w:szCs w:val="24"/>
          <w:lang w:eastAsia="zh-CN"/>
        </w:rPr>
        <w:t xml:space="preserve"> in the normal mode</w:t>
      </w:r>
      <w:r w:rsidR="00364F38">
        <w:rPr>
          <w:rFonts w:ascii="Times New Roman" w:hAnsi="Times New Roman"/>
          <w:szCs w:val="24"/>
          <w:lang w:eastAsia="zh-CN"/>
        </w:rPr>
        <w:t>.</w:t>
      </w:r>
      <w:r w:rsidR="00C11529">
        <w:rPr>
          <w:rFonts w:ascii="Times New Roman" w:hAnsi="Times New Roman"/>
          <w:szCs w:val="24"/>
          <w:lang w:eastAsia="zh-CN"/>
        </w:rPr>
        <w:t xml:space="preserve"> </w:t>
      </w:r>
      <w:r w:rsidR="00B20A90">
        <w:rPr>
          <w:rFonts w:ascii="Times New Roman" w:hAnsi="Times New Roman"/>
          <w:szCs w:val="24"/>
          <w:lang w:eastAsia="zh-CN"/>
        </w:rPr>
        <w:t xml:space="preserve"> </w:t>
      </w:r>
      <m:oMath>
        <m:r>
          <m:rPr>
            <m:sty m:val="bi"/>
          </m:rPr>
          <w:rPr>
            <w:rFonts w:ascii="Cambria Math" w:hAnsi="Cambria Math"/>
            <w:szCs w:val="24"/>
            <w:lang w:eastAsia="zh-CN"/>
          </w:rPr>
          <m:t>T</m:t>
        </m:r>
      </m:oMath>
      <w:r w:rsidR="00B20A90">
        <w:rPr>
          <w:rFonts w:ascii="Times New Roman" w:hAnsi="Times New Roman"/>
          <w:szCs w:val="24"/>
          <w:lang w:eastAsia="zh-CN"/>
        </w:rPr>
        <w:t xml:space="preserve"> is the rotation matri</w:t>
      </w:r>
      <w:r w:rsidR="00C11529">
        <w:rPr>
          <w:rFonts w:ascii="Times New Roman" w:hAnsi="Times New Roman"/>
          <w:szCs w:val="24"/>
          <w:lang w:eastAsia="zh-CN"/>
        </w:rPr>
        <w:t>x between the coordinate frames.</w:t>
      </w:r>
      <w:r w:rsidR="002C6937">
        <w:rPr>
          <w:rFonts w:ascii="Times New Roman" w:hAnsi="Times New Roman"/>
          <w:szCs w:val="24"/>
          <w:lang w:eastAsia="zh-CN"/>
        </w:rPr>
        <w:t xml:space="preserve">  </w:t>
      </w:r>
      <m:oMath>
        <m:sSup>
          <m:sSupPr>
            <m:ctrlPr>
              <w:ins w:id="68" w:author="Jiali Gao" w:date="2017-11-07T18:36:00Z">
                <w:rPr>
                  <w:rFonts w:ascii="Cambria Math" w:hAnsi="Cambria Math"/>
                  <w:b/>
                  <w:i/>
                  <w:szCs w:val="24"/>
                  <w:lang w:eastAsia="zh-CN"/>
                </w:rPr>
              </w:ins>
            </m:ctrlPr>
          </m:sSupPr>
          <m:e>
            <m:r>
              <m:rPr>
                <m:sty m:val="bi"/>
              </m:rPr>
              <w:rPr>
                <w:rFonts w:ascii="Cambria Math" w:hAnsi="Cambria Math"/>
                <w:szCs w:val="24"/>
                <w:lang w:eastAsia="zh-CN"/>
              </w:rPr>
              <m:t>R</m:t>
            </m:r>
          </m:e>
          <m:sup>
            <m:r>
              <m:rPr>
                <m:sty m:val="bi"/>
              </m:rPr>
              <w:rPr>
                <w:rFonts w:ascii="Cambria Math" w:hAnsi="Cambria Math"/>
                <w:szCs w:val="24"/>
                <w:lang w:eastAsia="zh-CN"/>
              </w:rPr>
              <m:t>com</m:t>
            </m:r>
          </m:sup>
        </m:sSup>
      </m:oMath>
      <w:r w:rsidR="00392100">
        <w:rPr>
          <w:rFonts w:ascii="Times New Roman" w:hAnsi="Times New Roman"/>
          <w:b/>
          <w:szCs w:val="24"/>
          <w:lang w:eastAsia="zh-CN"/>
        </w:rPr>
        <w:t xml:space="preserve"> </w:t>
      </w:r>
      <w:r w:rsidR="002C6937">
        <w:rPr>
          <w:rFonts w:ascii="Times New Roman" w:hAnsi="Times New Roman"/>
          <w:szCs w:val="24"/>
          <w:lang w:eastAsia="zh-CN"/>
        </w:rPr>
        <w:t xml:space="preserve">can be computed exactly based on the centers of mass of the two coordinate sets.  </w:t>
      </w:r>
      <w:r w:rsidR="00B20A90">
        <w:rPr>
          <w:rFonts w:ascii="Times New Roman" w:hAnsi="Times New Roman"/>
          <w:szCs w:val="24"/>
          <w:lang w:eastAsia="zh-CN"/>
        </w:rPr>
        <w:t xml:space="preserve">  </w:t>
      </w:r>
      <w:r w:rsidR="003D75FF">
        <w:rPr>
          <w:rFonts w:ascii="Times New Roman" w:hAnsi="Times New Roman"/>
          <w:szCs w:val="24"/>
          <w:lang w:eastAsia="zh-CN"/>
        </w:rPr>
        <w:t xml:space="preserve">Meanwhile, </w:t>
      </w:r>
      <m:oMath>
        <m:r>
          <m:rPr>
            <m:sty m:val="bi"/>
          </m:rPr>
          <w:rPr>
            <w:rFonts w:ascii="Cambria Math" w:hAnsi="Cambria Math"/>
            <w:szCs w:val="24"/>
            <w:lang w:eastAsia="zh-CN"/>
          </w:rPr>
          <m:t>ζ</m:t>
        </m:r>
      </m:oMath>
      <w:r w:rsidR="003D75FF">
        <w:rPr>
          <w:rFonts w:ascii="Times New Roman" w:hAnsi="Times New Roman"/>
          <w:szCs w:val="24"/>
          <w:lang w:eastAsia="zh-CN"/>
        </w:rPr>
        <w:t xml:space="preserve"> can be </w:t>
      </w:r>
      <w:r w:rsidR="003D75FF">
        <w:rPr>
          <w:rFonts w:ascii="Times New Roman" w:hAnsi="Times New Roman"/>
          <w:szCs w:val="24"/>
          <w:lang w:eastAsia="zh-CN"/>
        </w:rPr>
        <w:lastRenderedPageBreak/>
        <w:t>computed approximately</w:t>
      </w:r>
      <w:r w:rsidR="009F5753">
        <w:rPr>
          <w:rFonts w:ascii="Times New Roman" w:hAnsi="Times New Roman"/>
          <w:szCs w:val="24"/>
          <w:lang w:eastAsia="zh-CN"/>
        </w:rPr>
        <w:t xml:space="preserve"> (see discussion at the end of this section</w:t>
      </w:r>
      <w:r w:rsidR="00652B90">
        <w:rPr>
          <w:rFonts w:ascii="Times New Roman" w:hAnsi="Times New Roman"/>
          <w:szCs w:val="24"/>
          <w:lang w:eastAsia="zh-CN"/>
        </w:rPr>
        <w:t>)</w:t>
      </w:r>
      <w:r w:rsidR="003D75FF">
        <w:rPr>
          <w:rFonts w:ascii="Times New Roman" w:hAnsi="Times New Roman"/>
          <w:szCs w:val="24"/>
          <w:lang w:eastAsia="zh-CN"/>
        </w:rPr>
        <w:t xml:space="preserve">.  </w:t>
      </w:r>
      <w:r w:rsidR="00E61906">
        <w:rPr>
          <w:rFonts w:ascii="Times New Roman" w:hAnsi="Times New Roman"/>
          <w:szCs w:val="24"/>
          <w:lang w:eastAsia="zh-CN"/>
        </w:rPr>
        <w:t>T</w:t>
      </w:r>
      <w:r w:rsidR="00180C6B">
        <w:rPr>
          <w:rFonts w:ascii="Times New Roman" w:hAnsi="Times New Roman"/>
          <w:szCs w:val="24"/>
          <w:lang w:eastAsia="zh-CN"/>
        </w:rPr>
        <w:t>he calculation of the rotation matrix</w:t>
      </w:r>
      <w:r w:rsidR="00C11529">
        <w:rPr>
          <w:rFonts w:ascii="Times New Roman" w:hAnsi="Times New Roman"/>
          <w:szCs w:val="24"/>
          <w:lang w:eastAsia="zh-CN"/>
        </w:rPr>
        <w:t xml:space="preserve"> (</w:t>
      </w:r>
      <w:r w:rsidR="00C11529" w:rsidRPr="00C11529">
        <w:rPr>
          <w:rFonts w:asciiTheme="majorHAnsi" w:hAnsiTheme="majorHAnsi"/>
          <w:b/>
          <w:i/>
          <w:szCs w:val="24"/>
          <w:lang w:eastAsia="zh-CN"/>
        </w:rPr>
        <w:t>T</w:t>
      </w:r>
      <w:r w:rsidR="00C11529">
        <w:rPr>
          <w:rFonts w:ascii="Times New Roman" w:hAnsi="Times New Roman"/>
          <w:szCs w:val="24"/>
          <w:lang w:eastAsia="zh-CN"/>
        </w:rPr>
        <w:t>)</w:t>
      </w:r>
      <w:r w:rsidR="00E61906">
        <w:rPr>
          <w:rFonts w:ascii="Times New Roman" w:hAnsi="Times New Roman"/>
          <w:szCs w:val="24"/>
          <w:lang w:eastAsia="zh-CN"/>
        </w:rPr>
        <w:t xml:space="preserve"> is nontrivial and is the cornerstone of this algorithm.  We begin</w:t>
      </w:r>
      <w:r w:rsidR="00180C6B">
        <w:rPr>
          <w:rFonts w:ascii="Times New Roman" w:hAnsi="Times New Roman"/>
          <w:szCs w:val="24"/>
          <w:lang w:eastAsia="zh-CN"/>
        </w:rPr>
        <w:t xml:space="preserve"> with</w:t>
      </w:r>
      <w:r w:rsidR="00E5162D">
        <w:rPr>
          <w:rFonts w:ascii="Times New Roman" w:hAnsi="Times New Roman"/>
          <w:szCs w:val="24"/>
          <w:lang w:eastAsia="zh-CN"/>
        </w:rPr>
        <w:t xml:space="preserve"> </w:t>
      </w:r>
    </w:p>
    <w:p w14:paraId="4092EB1D" w14:textId="77777777" w:rsidR="00BC5E97" w:rsidRPr="00BC5E97"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69" w:author="Jiali Gao" w:date="2017-11-07T18:36:00Z">
                  <w:rPr>
                    <w:rFonts w:ascii="Cambria Math" w:hAnsi="Cambria Math"/>
                    <w:i/>
                    <w:szCs w:val="24"/>
                    <w:lang w:eastAsia="zh-CN"/>
                  </w:rPr>
                </w:ins>
              </m:ctrlPr>
            </m:eqArrPr>
            <m:e>
              <m:r>
                <m:rPr>
                  <m:sty m:val="bi"/>
                </m:rPr>
                <w:rPr>
                  <w:rFonts w:ascii="Cambria Math" w:hAnsi="Cambria Math"/>
                  <w:szCs w:val="24"/>
                  <w:lang w:eastAsia="zh-CN"/>
                </w:rPr>
                <m:t>S</m:t>
              </m:r>
              <m:r>
                <w:rPr>
                  <w:rFonts w:ascii="Cambria Math" w:hAnsi="Cambria Math"/>
                  <w:szCs w:val="24"/>
                  <w:lang w:eastAsia="zh-CN"/>
                </w:rPr>
                <m:t>=</m:t>
              </m:r>
              <m:nary>
                <m:naryPr>
                  <m:chr m:val="∑"/>
                  <m:ctrlPr>
                    <w:ins w:id="70" w:author="Jiali Gao" w:date="2017-11-07T18:36:00Z">
                      <w:rPr>
                        <w:rFonts w:ascii="Cambria Math" w:hAnsi="Cambria Math"/>
                        <w:i/>
                        <w:szCs w:val="24"/>
                        <w:lang w:eastAsia="zh-CN"/>
                      </w:rPr>
                    </w:ins>
                  </m:ctrlPr>
                </m:naryPr>
                <m:sub>
                  <m:r>
                    <w:rPr>
                      <w:rFonts w:ascii="Cambria Math" w:hAnsi="Cambria Math"/>
                      <w:szCs w:val="24"/>
                      <w:lang w:eastAsia="zh-CN"/>
                    </w:rPr>
                    <m:t>i</m:t>
                  </m:r>
                </m:sub>
                <m:sup>
                  <m:sSub>
                    <m:sSubPr>
                      <m:ctrlPr>
                        <w:ins w:id="71" w:author="Jiali Gao" w:date="2017-11-07T18:36:00Z">
                          <w:rPr>
                            <w:rFonts w:ascii="Cambria Math" w:hAnsi="Cambria Math"/>
                            <w:i/>
                            <w:szCs w:val="24"/>
                            <w:lang w:eastAsia="zh-CN"/>
                          </w:rPr>
                        </w:ins>
                      </m:ctrlPr>
                    </m:sSubPr>
                    <m:e>
                      <m:r>
                        <w:rPr>
                          <w:rFonts w:ascii="Cambria Math" w:hAnsi="Cambria Math"/>
                          <w:szCs w:val="24"/>
                          <w:lang w:eastAsia="zh-CN"/>
                        </w:rPr>
                        <m:t>N</m:t>
                      </m:r>
                    </m:e>
                    <m:sub>
                      <m:r>
                        <w:rPr>
                          <w:rFonts w:ascii="Cambria Math" w:hAnsi="Cambria Math"/>
                          <w:szCs w:val="24"/>
                          <w:lang w:eastAsia="zh-CN"/>
                        </w:rPr>
                        <m:t>a</m:t>
                      </m:r>
                    </m:sub>
                  </m:sSub>
                </m:sup>
                <m:e>
                  <m:r>
                    <m:rPr>
                      <m:sty m:val="p"/>
                    </m:rPr>
                    <w:rPr>
                      <w:rFonts w:ascii="Cambria Math" w:hAnsi="Cambria Math"/>
                      <w:szCs w:val="24"/>
                      <w:lang w:eastAsia="zh-CN"/>
                    </w:rPr>
                    <m:t>Δ</m:t>
                  </m:r>
                  <m:sSub>
                    <m:sSubPr>
                      <m:ctrlPr>
                        <w:ins w:id="72" w:author="Jiali Gao" w:date="2017-11-07T18:36:00Z">
                          <w:rPr>
                            <w:rFonts w:ascii="Cambria Math" w:hAnsi="Cambria Math"/>
                            <w:b/>
                            <w:szCs w:val="24"/>
                            <w:lang w:eastAsia="zh-CN"/>
                          </w:rPr>
                        </w:ins>
                      </m:ctrlPr>
                    </m:sSubPr>
                    <m:e>
                      <m:r>
                        <m:rPr>
                          <m:sty m:val="b"/>
                        </m:rPr>
                        <w:rPr>
                          <w:rFonts w:ascii="Cambria Math" w:hAnsi="Cambria Math"/>
                          <w:szCs w:val="24"/>
                          <w:lang w:eastAsia="zh-CN"/>
                        </w:rPr>
                        <m:t>r</m:t>
                      </m:r>
                    </m:e>
                    <m:sub>
                      <m:r>
                        <m:rPr>
                          <m:sty m:val="b"/>
                        </m:rPr>
                        <w:rPr>
                          <w:rFonts w:ascii="Cambria Math" w:hAnsi="Cambria Math"/>
                          <w:szCs w:val="24"/>
                          <w:lang w:eastAsia="zh-CN"/>
                        </w:rPr>
                        <m:t>i</m:t>
                      </m:r>
                    </m:sub>
                  </m:sSub>
                  <m:r>
                    <m:rPr>
                      <m:sty m:val="b"/>
                    </m:rPr>
                    <w:rPr>
                      <w:rFonts w:ascii="Cambria Math" w:hAnsi="Cambria Math"/>
                      <w:szCs w:val="24"/>
                      <w:lang w:eastAsia="zh-CN"/>
                    </w:rPr>
                    <m:t xml:space="preserve"> </m:t>
                  </m:r>
                  <m:sSubSup>
                    <m:sSubSupPr>
                      <m:ctrlPr>
                        <w:ins w:id="73" w:author="Jiali Gao" w:date="2017-11-07T18:36:00Z">
                          <w:rPr>
                            <w:rFonts w:ascii="Cambria Math" w:hAnsi="Cambria Math"/>
                            <w:b/>
                            <w:i/>
                            <w:szCs w:val="24"/>
                            <w:lang w:eastAsia="zh-CN"/>
                          </w:rPr>
                        </w:ins>
                      </m:ctrlPr>
                    </m:sSubSupPr>
                    <m:e>
                      <m:d>
                        <m:dPr>
                          <m:begChr m:val="["/>
                          <m:endChr m:val="]"/>
                          <m:ctrlPr>
                            <w:ins w:id="74" w:author="Jiali Gao" w:date="2017-11-07T18:36:00Z">
                              <w:rPr>
                                <w:rFonts w:ascii="Cambria Math" w:hAnsi="Cambria Math"/>
                                <w:b/>
                                <w:i/>
                                <w:szCs w:val="24"/>
                                <w:lang w:eastAsia="zh-CN"/>
                              </w:rPr>
                            </w:ins>
                          </m:ctrlPr>
                        </m:dPr>
                        <m:e>
                          <m:r>
                            <m:rPr>
                              <m:sty m:val="b"/>
                            </m:rPr>
                            <w:rPr>
                              <w:rFonts w:ascii="Cambria Math" w:hAnsi="Cambria Math"/>
                              <w:szCs w:val="24"/>
                              <w:lang w:eastAsia="zh-CN"/>
                            </w:rPr>
                            <m:t>Δ</m:t>
                          </m:r>
                          <m:sSub>
                            <m:sSubPr>
                              <m:ctrlPr>
                                <w:ins w:id="75"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0</m:t>
                              </m:r>
                            </m:sub>
                          </m:sSub>
                        </m:e>
                      </m:d>
                      <m:ctrlPr>
                        <w:ins w:id="76" w:author="Jiali Gao" w:date="2017-11-07T18:36:00Z">
                          <w:rPr>
                            <w:rFonts w:ascii="Cambria Math" w:hAnsi="Cambria Math"/>
                            <w:b/>
                            <w:szCs w:val="24"/>
                            <w:lang w:eastAsia="zh-CN"/>
                          </w:rPr>
                        </w:ins>
                      </m:ctrlPr>
                    </m:e>
                    <m:sub>
                      <m:r>
                        <m:rPr>
                          <m:sty m:val="bi"/>
                        </m:rPr>
                        <w:rPr>
                          <w:rFonts w:ascii="Cambria Math" w:hAnsi="Cambria Math"/>
                          <w:szCs w:val="24"/>
                          <w:lang w:eastAsia="zh-CN"/>
                        </w:rPr>
                        <m:t>i</m:t>
                      </m:r>
                    </m:sub>
                    <m:sup>
                      <m:r>
                        <m:rPr>
                          <m:sty m:val="bi"/>
                        </m:rPr>
                        <w:rPr>
                          <w:rFonts w:ascii="Cambria Math" w:hAnsi="Cambria Math"/>
                          <w:szCs w:val="24"/>
                          <w:lang w:eastAsia="zh-CN"/>
                        </w:rPr>
                        <m:t>T</m:t>
                      </m:r>
                    </m:sup>
                  </m:sSubSup>
                  <m:r>
                    <m:rPr>
                      <m:sty m:val="bi"/>
                    </m:rPr>
                    <w:rPr>
                      <w:rFonts w:ascii="Cambria Math" w:hAnsi="Cambria Math"/>
                      <w:szCs w:val="24"/>
                      <w:lang w:eastAsia="zh-CN"/>
                    </w:rPr>
                    <m:t xml:space="preserve">  </m:t>
                  </m:r>
                </m:e>
              </m:nary>
              <m:r>
                <m:rPr>
                  <m:sty m:val="bi"/>
                </m:rPr>
                <w:rPr>
                  <w:rFonts w:ascii="Cambria Math" w:hAnsi="Cambria Math"/>
                  <w:szCs w:val="24"/>
                  <w:lang w:eastAsia="zh-CN"/>
                </w:rPr>
                <m:t>#</m:t>
              </m:r>
              <m:d>
                <m:dPr>
                  <m:ctrlPr>
                    <w:ins w:id="77" w:author="Jiali Gao" w:date="2017-11-07T18:36:00Z">
                      <w:rPr>
                        <w:rFonts w:ascii="Cambria Math" w:hAnsi="Cambria Math"/>
                        <w:i/>
                        <w:szCs w:val="24"/>
                        <w:lang w:eastAsia="zh-CN"/>
                      </w:rPr>
                    </w:ins>
                  </m:ctrlPr>
                </m:dPr>
                <m:e>
                  <m:r>
                    <w:rPr>
                      <w:rFonts w:ascii="Cambria Math" w:hAnsi="Cambria Math"/>
                      <w:szCs w:val="24"/>
                      <w:lang w:eastAsia="zh-CN"/>
                    </w:rPr>
                    <m:t>7</m:t>
                  </m:r>
                </m:e>
              </m:d>
              <m:ctrlPr>
                <w:ins w:id="78" w:author="Jiali Gao" w:date="2017-11-07T18:36:00Z">
                  <w:rPr>
                    <w:rFonts w:ascii="Cambria Math" w:hAnsi="Cambria Math"/>
                    <w:b/>
                    <w:i/>
                    <w:szCs w:val="24"/>
                    <w:lang w:eastAsia="zh-CN"/>
                  </w:rPr>
                </w:ins>
              </m:ctrlPr>
            </m:e>
          </m:eqArr>
          <m:r>
            <w:rPr>
              <w:rFonts w:ascii="Cambria Math" w:hAnsi="Cambria Math"/>
              <w:szCs w:val="24"/>
              <w:lang w:eastAsia="zh-CN"/>
            </w:rPr>
            <m:t xml:space="preserve"> </m:t>
          </m:r>
        </m:oMath>
      </m:oMathPara>
    </w:p>
    <w:p w14:paraId="5F52A05C" w14:textId="77777777" w:rsidR="00480ED9" w:rsidRPr="00E5162D" w:rsidRDefault="00180C6B"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m:oMath>
        <m:r>
          <m:rPr>
            <m:sty m:val="p"/>
          </m:rPr>
          <w:rPr>
            <w:rFonts w:ascii="Cambria Math" w:hAnsi="Cambria Math"/>
            <w:szCs w:val="24"/>
            <w:lang w:eastAsia="zh-CN"/>
          </w:rPr>
          <m:t>Δ</m:t>
        </m:r>
        <m:sSub>
          <m:sSubPr>
            <m:ctrlPr>
              <w:ins w:id="79"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oMath>
      <w:r>
        <w:rPr>
          <w:rFonts w:ascii="Times New Roman" w:hAnsi="Times New Roman"/>
          <w:szCs w:val="24"/>
          <w:lang w:eastAsia="zh-CN"/>
        </w:rPr>
        <w:t xml:space="preserve"> and </w:t>
      </w:r>
      <m:oMath>
        <m:d>
          <m:dPr>
            <m:begChr m:val="["/>
            <m:endChr m:val="]"/>
            <m:ctrlPr>
              <w:ins w:id="80" w:author="Jiali Gao" w:date="2017-11-07T18:36:00Z">
                <w:rPr>
                  <w:rFonts w:ascii="Cambria Math" w:hAnsi="Cambria Math"/>
                  <w:b/>
                  <w:i/>
                  <w:szCs w:val="24"/>
                  <w:lang w:eastAsia="zh-CN"/>
                </w:rPr>
              </w:ins>
            </m:ctrlPr>
          </m:dPr>
          <m:e>
            <m:r>
              <m:rPr>
                <m:sty m:val="b"/>
              </m:rPr>
              <w:rPr>
                <w:rFonts w:ascii="Cambria Math" w:hAnsi="Cambria Math"/>
                <w:szCs w:val="24"/>
                <w:lang w:eastAsia="zh-CN"/>
              </w:rPr>
              <m:t>Δ</m:t>
            </m:r>
            <m:sSub>
              <m:sSubPr>
                <m:ctrlPr>
                  <w:ins w:id="81"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0</m:t>
                </m:r>
              </m:sub>
            </m:sSub>
          </m:e>
        </m:d>
      </m:oMath>
      <w:r>
        <w:rPr>
          <w:rFonts w:ascii="Times New Roman" w:hAnsi="Times New Roman"/>
          <w:szCs w:val="24"/>
          <w:lang w:eastAsia="zh-CN"/>
        </w:rPr>
        <w:t xml:space="preserve"> are the</w:t>
      </w:r>
      <w:r w:rsidR="00B75C76">
        <w:rPr>
          <w:rFonts w:ascii="Times New Roman" w:hAnsi="Times New Roman"/>
          <w:szCs w:val="24"/>
          <w:lang w:eastAsia="zh-CN"/>
        </w:rPr>
        <w:t xml:space="preserve"> </w:t>
      </w:r>
      <w:r w:rsidR="00E5162D">
        <w:rPr>
          <w:rFonts w:ascii="Times New Roman" w:hAnsi="Times New Roman"/>
          <w:szCs w:val="24"/>
          <w:lang w:eastAsia="zh-CN"/>
        </w:rPr>
        <w:t xml:space="preserve">concentric </w:t>
      </w:r>
      <w:r w:rsidR="00B75C76">
        <w:rPr>
          <w:rFonts w:ascii="Times New Roman" w:hAnsi="Times New Roman"/>
          <w:szCs w:val="24"/>
          <w:lang w:eastAsia="zh-CN"/>
        </w:rPr>
        <w:t>position vectors</w:t>
      </w:r>
      <w:r w:rsidR="0052742F">
        <w:rPr>
          <w:rFonts w:ascii="Times New Roman" w:hAnsi="Times New Roman"/>
          <w:szCs w:val="24"/>
          <w:lang w:eastAsia="zh-CN"/>
        </w:rPr>
        <w:t xml:space="preserve"> of the </w:t>
      </w:r>
      <w:r w:rsidR="0052742F" w:rsidRPr="0052742F">
        <w:rPr>
          <w:rFonts w:asciiTheme="majorHAnsi" w:hAnsiTheme="majorHAnsi"/>
          <w:i/>
          <w:szCs w:val="24"/>
          <w:lang w:eastAsia="zh-CN"/>
        </w:rPr>
        <w:t>i</w:t>
      </w:r>
      <w:r w:rsidR="0052742F" w:rsidRPr="0052742F">
        <w:rPr>
          <w:rFonts w:ascii="Times New Roman" w:hAnsi="Times New Roman"/>
          <w:szCs w:val="24"/>
          <w:vertAlign w:val="superscript"/>
          <w:lang w:eastAsia="zh-CN"/>
        </w:rPr>
        <w:t>th</w:t>
      </w:r>
      <w:r w:rsidR="0052742F">
        <w:rPr>
          <w:rFonts w:ascii="Times New Roman" w:hAnsi="Times New Roman"/>
          <w:szCs w:val="24"/>
          <w:lang w:eastAsia="zh-CN"/>
        </w:rPr>
        <w:t xml:space="preserve"> atom</w:t>
      </w:r>
      <w:r>
        <w:rPr>
          <w:rFonts w:ascii="Times New Roman" w:hAnsi="Times New Roman"/>
          <w:szCs w:val="24"/>
          <w:lang w:eastAsia="zh-CN"/>
        </w:rPr>
        <w:t xml:space="preserve"> with the center</w:t>
      </w:r>
      <w:r w:rsidR="0052742F">
        <w:rPr>
          <w:rFonts w:ascii="Times New Roman" w:hAnsi="Times New Roman"/>
          <w:szCs w:val="24"/>
          <w:lang w:eastAsia="zh-CN"/>
        </w:rPr>
        <w:t>s</w:t>
      </w:r>
      <w:r>
        <w:rPr>
          <w:rFonts w:ascii="Times New Roman" w:hAnsi="Times New Roman"/>
          <w:szCs w:val="24"/>
          <w:lang w:eastAsia="zh-CN"/>
        </w:rPr>
        <w:t xml:space="preserve"> of mass at the origin</w:t>
      </w:r>
      <w:r w:rsidR="00E5162D">
        <w:rPr>
          <w:rFonts w:ascii="Times New Roman" w:hAnsi="Times New Roman"/>
          <w:szCs w:val="24"/>
          <w:lang w:eastAsia="zh-CN"/>
        </w:rPr>
        <w:t xml:space="preserve">, and </w:t>
      </w:r>
      <m:oMath>
        <m:sSub>
          <m:sSubPr>
            <m:ctrlPr>
              <w:ins w:id="82" w:author="Jiali Gao" w:date="2017-11-07T18:36:00Z">
                <w:rPr>
                  <w:rFonts w:ascii="Cambria Math" w:hAnsi="Cambria Math"/>
                  <w:i/>
                  <w:szCs w:val="24"/>
                  <w:lang w:eastAsia="zh-CN"/>
                </w:rPr>
              </w:ins>
            </m:ctrlPr>
          </m:sSubPr>
          <m:e>
            <m:r>
              <w:rPr>
                <w:rFonts w:ascii="Cambria Math" w:hAnsi="Cambria Math"/>
                <w:szCs w:val="24"/>
                <w:lang w:eastAsia="zh-CN"/>
              </w:rPr>
              <m:t>N</m:t>
            </m:r>
          </m:e>
          <m:sub>
            <m:r>
              <w:rPr>
                <w:rFonts w:ascii="Cambria Math" w:hAnsi="Cambria Math"/>
                <w:szCs w:val="24"/>
                <w:lang w:eastAsia="zh-CN"/>
              </w:rPr>
              <m:t>a</m:t>
            </m:r>
          </m:sub>
        </m:sSub>
      </m:oMath>
      <w:r w:rsidR="00E5162D">
        <w:rPr>
          <w:rFonts w:ascii="Times New Roman" w:hAnsi="Times New Roman"/>
          <w:szCs w:val="24"/>
          <w:lang w:eastAsia="zh-CN"/>
        </w:rPr>
        <w:t xml:space="preserve"> is the number of atoms</w:t>
      </w:r>
      <w:r>
        <w:rPr>
          <w:rFonts w:ascii="Times New Roman" w:hAnsi="Times New Roman"/>
          <w:szCs w:val="24"/>
          <w:lang w:eastAsia="zh-CN"/>
        </w:rPr>
        <w:t>.</w:t>
      </w:r>
      <w:r w:rsidR="00C11529">
        <w:rPr>
          <w:rFonts w:ascii="Times New Roman" w:hAnsi="Times New Roman"/>
          <w:szCs w:val="24"/>
          <w:lang w:eastAsia="zh-CN"/>
        </w:rPr>
        <w:t xml:space="preserve"> </w:t>
      </w:r>
      <w:r w:rsidR="00E5162D" w:rsidRPr="00E5162D">
        <w:rPr>
          <w:rFonts w:ascii="Cambria" w:hAnsi="Cambria"/>
          <w:b/>
          <w:i/>
          <w:szCs w:val="24"/>
          <w:lang w:eastAsia="zh-CN"/>
        </w:rPr>
        <w:t>S</w:t>
      </w:r>
      <w:r w:rsidR="00E5162D">
        <w:rPr>
          <w:rFonts w:ascii="Times New Roman" w:hAnsi="Times New Roman"/>
          <w:szCs w:val="24"/>
          <w:lang w:eastAsia="zh-CN"/>
        </w:rPr>
        <w:t xml:space="preserve"> is a 3 x 3 matrix, and </w:t>
      </w:r>
      <w:r w:rsidR="00510CCB">
        <w:rPr>
          <w:rFonts w:ascii="Times New Roman" w:hAnsi="Times New Roman"/>
          <w:szCs w:val="24"/>
          <w:lang w:eastAsia="zh-CN"/>
        </w:rPr>
        <w:t xml:space="preserve">is </w:t>
      </w:r>
      <w:r w:rsidR="00E5162D">
        <w:rPr>
          <w:rFonts w:ascii="Times New Roman" w:hAnsi="Times New Roman"/>
          <w:szCs w:val="24"/>
          <w:lang w:eastAsia="zh-CN"/>
        </w:rPr>
        <w:t>c</w:t>
      </w:r>
      <w:r w:rsidR="00C11529">
        <w:rPr>
          <w:rFonts w:ascii="Times New Roman" w:hAnsi="Times New Roman"/>
          <w:szCs w:val="24"/>
          <w:lang w:eastAsia="zh-CN"/>
        </w:rPr>
        <w:t>onceptually</w:t>
      </w:r>
      <w:r w:rsidR="00510CCB">
        <w:rPr>
          <w:rFonts w:ascii="Times New Roman" w:hAnsi="Times New Roman"/>
          <w:szCs w:val="24"/>
          <w:lang w:eastAsia="zh-CN"/>
        </w:rPr>
        <w:t xml:space="preserve"> </w:t>
      </w:r>
      <w:r w:rsidR="00C11529">
        <w:rPr>
          <w:rFonts w:ascii="Times New Roman" w:hAnsi="Times New Roman"/>
          <w:szCs w:val="24"/>
          <w:lang w:eastAsia="zh-CN"/>
        </w:rPr>
        <w:t>similar to a covariance matrix.</w:t>
      </w:r>
      <w:r>
        <w:rPr>
          <w:rFonts w:ascii="Times New Roman" w:hAnsi="Times New Roman"/>
          <w:szCs w:val="24"/>
          <w:lang w:eastAsia="zh-CN"/>
        </w:rPr>
        <w:t xml:space="preserve">  Next, a singular value decomposition is performed on </w:t>
      </w:r>
      <m:oMath>
        <m:r>
          <m:rPr>
            <m:sty m:val="bi"/>
          </m:rPr>
          <w:rPr>
            <w:rFonts w:ascii="Cambria Math" w:hAnsi="Cambria Math"/>
            <w:szCs w:val="24"/>
            <w:lang w:eastAsia="zh-CN"/>
          </w:rPr>
          <m:t>S</m:t>
        </m:r>
      </m:oMath>
      <w:r>
        <w:rPr>
          <w:rFonts w:ascii="Times New Roman" w:hAnsi="Times New Roman"/>
          <w:szCs w:val="24"/>
          <w:lang w:eastAsia="zh-CN"/>
        </w:rPr>
        <w:t xml:space="preserve">. </w:t>
      </w:r>
    </w:p>
    <w:p w14:paraId="7FDEC7AE" w14:textId="77777777" w:rsidR="00180C6B" w:rsidRPr="00180C6B"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83" w:author="Jiali Gao" w:date="2017-11-07T18:36:00Z">
                  <w:rPr>
                    <w:rFonts w:ascii="Cambria Math" w:hAnsi="Cambria Math"/>
                    <w:i/>
                    <w:szCs w:val="24"/>
                    <w:lang w:eastAsia="zh-CN"/>
                  </w:rPr>
                </w:ins>
              </m:ctrlPr>
            </m:eqArrPr>
            <m:e>
              <m:r>
                <m:rPr>
                  <m:sty m:val="bi"/>
                </m:rPr>
                <w:rPr>
                  <w:rFonts w:ascii="Cambria Math" w:hAnsi="Cambria Math"/>
                  <w:szCs w:val="24"/>
                  <w:lang w:eastAsia="zh-CN"/>
                </w:rPr>
                <m:t>s</m:t>
              </m:r>
              <m:r>
                <w:rPr>
                  <w:rFonts w:ascii="Cambria Math" w:hAnsi="Cambria Math"/>
                  <w:szCs w:val="24"/>
                  <w:lang w:eastAsia="zh-CN"/>
                </w:rPr>
                <m:t>=</m:t>
              </m:r>
              <m:sSup>
                <m:sSupPr>
                  <m:ctrlPr>
                    <w:ins w:id="84" w:author="Jiali Gao" w:date="2017-11-07T18:36:00Z">
                      <w:rPr>
                        <w:rFonts w:ascii="Cambria Math" w:hAnsi="Cambria Math"/>
                        <w:i/>
                        <w:szCs w:val="24"/>
                        <w:lang w:eastAsia="zh-CN"/>
                      </w:rPr>
                    </w:ins>
                  </m:ctrlPr>
                </m:sSupPr>
                <m:e>
                  <m:r>
                    <m:rPr>
                      <m:sty m:val="bi"/>
                    </m:rPr>
                    <w:rPr>
                      <w:rFonts w:ascii="Cambria Math" w:hAnsi="Cambria Math"/>
                      <w:szCs w:val="24"/>
                      <w:lang w:eastAsia="zh-CN"/>
                    </w:rPr>
                    <m:t>U</m:t>
                  </m:r>
                </m:e>
                <m:sup>
                  <m:r>
                    <w:rPr>
                      <w:rFonts w:ascii="Cambria Math" w:hAnsi="Cambria Math"/>
                      <w:szCs w:val="24"/>
                      <w:lang w:eastAsia="zh-CN"/>
                    </w:rPr>
                    <m:t>T</m:t>
                  </m:r>
                </m:sup>
              </m:sSup>
              <m:r>
                <m:rPr>
                  <m:sty m:val="bi"/>
                </m:rPr>
                <w:rPr>
                  <w:rFonts w:ascii="Cambria Math" w:hAnsi="Cambria Math"/>
                  <w:szCs w:val="24"/>
                  <w:lang w:eastAsia="zh-CN"/>
                </w:rPr>
                <m:t>S</m:t>
              </m:r>
              <m:r>
                <w:rPr>
                  <w:rFonts w:ascii="Cambria Math" w:hAnsi="Cambria Math"/>
                  <w:szCs w:val="24"/>
                  <w:lang w:eastAsia="zh-CN"/>
                </w:rPr>
                <m:t xml:space="preserve"> </m:t>
              </m:r>
              <m:r>
                <m:rPr>
                  <m:sty m:val="bi"/>
                </m:rPr>
                <w:rPr>
                  <w:rFonts w:ascii="Cambria Math" w:hAnsi="Cambria Math"/>
                  <w:szCs w:val="24"/>
                  <w:lang w:eastAsia="zh-CN"/>
                </w:rPr>
                <m:t>V</m:t>
              </m:r>
              <m:r>
                <w:rPr>
                  <w:rFonts w:ascii="Cambria Math" w:hAnsi="Cambria Math"/>
                  <w:szCs w:val="24"/>
                  <w:lang w:eastAsia="zh-CN"/>
                </w:rPr>
                <m:t xml:space="preserve">  #</m:t>
              </m:r>
              <m:d>
                <m:dPr>
                  <m:ctrlPr>
                    <w:ins w:id="85" w:author="Jiali Gao" w:date="2017-11-07T18:36:00Z">
                      <w:rPr>
                        <w:rFonts w:ascii="Cambria Math" w:hAnsi="Cambria Math"/>
                        <w:i/>
                        <w:szCs w:val="24"/>
                        <w:lang w:eastAsia="zh-CN"/>
                      </w:rPr>
                    </w:ins>
                  </m:ctrlPr>
                </m:dPr>
                <m:e>
                  <m:r>
                    <w:rPr>
                      <w:rFonts w:ascii="Cambria Math" w:hAnsi="Cambria Math"/>
                      <w:szCs w:val="24"/>
                      <w:lang w:eastAsia="zh-CN"/>
                    </w:rPr>
                    <m:t>8</m:t>
                  </m:r>
                </m:e>
              </m:d>
            </m:e>
          </m:eqArr>
        </m:oMath>
      </m:oMathPara>
    </w:p>
    <w:p w14:paraId="209F4B62" w14:textId="77777777" w:rsidR="00180C6B" w:rsidRDefault="00180C6B"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m:oMath>
        <m:r>
          <m:rPr>
            <m:sty m:val="bi"/>
          </m:rPr>
          <w:rPr>
            <w:rFonts w:ascii="Cambria Math" w:hAnsi="Cambria Math"/>
            <w:szCs w:val="24"/>
            <w:lang w:eastAsia="zh-CN"/>
          </w:rPr>
          <m:t>s</m:t>
        </m:r>
      </m:oMath>
      <w:r>
        <w:rPr>
          <w:rFonts w:ascii="Times New Roman" w:hAnsi="Times New Roman"/>
          <w:szCs w:val="24"/>
          <w:lang w:eastAsia="zh-CN"/>
        </w:rPr>
        <w:t xml:space="preserve"> is the diagonal matrix of singular values</w:t>
      </w:r>
      <w:r w:rsidR="00EF386F">
        <w:rPr>
          <w:rFonts w:ascii="Times New Roman" w:hAnsi="Times New Roman"/>
          <w:szCs w:val="24"/>
          <w:lang w:eastAsia="zh-CN"/>
        </w:rPr>
        <w:t xml:space="preserve"> and </w:t>
      </w:r>
      <w:r w:rsidR="00EF386F" w:rsidRPr="00EF386F">
        <w:rPr>
          <w:rFonts w:asciiTheme="majorHAnsi" w:hAnsiTheme="majorHAnsi"/>
          <w:b/>
          <w:i/>
          <w:szCs w:val="24"/>
          <w:lang w:eastAsia="zh-CN"/>
        </w:rPr>
        <w:t>U</w:t>
      </w:r>
      <w:r w:rsidR="00EF386F">
        <w:rPr>
          <w:rFonts w:ascii="Times New Roman" w:hAnsi="Times New Roman"/>
          <w:szCs w:val="24"/>
          <w:lang w:eastAsia="zh-CN"/>
        </w:rPr>
        <w:t xml:space="preserve"> and </w:t>
      </w:r>
      <w:r w:rsidR="00EF386F" w:rsidRPr="00EF386F">
        <w:rPr>
          <w:rFonts w:asciiTheme="majorHAnsi" w:hAnsiTheme="majorHAnsi"/>
          <w:b/>
          <w:i/>
          <w:szCs w:val="24"/>
          <w:lang w:eastAsia="zh-CN"/>
        </w:rPr>
        <w:t>V</w:t>
      </w:r>
      <w:r w:rsidR="00EF386F">
        <w:rPr>
          <w:rFonts w:ascii="Times New Roman" w:hAnsi="Times New Roman"/>
          <w:szCs w:val="24"/>
          <w:lang w:eastAsia="zh-CN"/>
        </w:rPr>
        <w:t xml:space="preserve"> are the left and right singular vectors</w:t>
      </w:r>
      <w:r>
        <w:rPr>
          <w:rFonts w:ascii="Times New Roman" w:hAnsi="Times New Roman"/>
          <w:szCs w:val="24"/>
          <w:lang w:eastAsia="zh-CN"/>
        </w:rPr>
        <w:t xml:space="preserve">.  </w:t>
      </w:r>
      <w:r w:rsidR="006D3358">
        <w:rPr>
          <w:rFonts w:ascii="Times New Roman" w:hAnsi="Times New Roman"/>
          <w:szCs w:val="24"/>
          <w:lang w:eastAsia="zh-CN"/>
        </w:rPr>
        <w:t>I</w:t>
      </w:r>
      <w:r w:rsidR="00EF386F">
        <w:rPr>
          <w:rFonts w:ascii="Times New Roman" w:hAnsi="Times New Roman"/>
          <w:szCs w:val="24"/>
          <w:lang w:eastAsia="zh-CN"/>
        </w:rPr>
        <w:t xml:space="preserve">n the Arun </w:t>
      </w:r>
      <w:r w:rsidR="00EF386F" w:rsidRPr="00EF386F">
        <w:rPr>
          <w:rFonts w:ascii="Times New Roman" w:hAnsi="Times New Roman"/>
          <w:i/>
          <w:szCs w:val="24"/>
          <w:lang w:eastAsia="zh-CN"/>
        </w:rPr>
        <w:t>et al</w:t>
      </w:r>
      <w:r w:rsidR="00EF386F">
        <w:rPr>
          <w:rFonts w:ascii="Times New Roman" w:hAnsi="Times New Roman"/>
          <w:szCs w:val="24"/>
          <w:lang w:eastAsia="zh-CN"/>
        </w:rPr>
        <w:t xml:space="preserve">. </w:t>
      </w:r>
      <w:r w:rsidR="007E22D4">
        <w:rPr>
          <w:rFonts w:ascii="Times New Roman" w:hAnsi="Times New Roman"/>
          <w:szCs w:val="24"/>
          <w:lang w:eastAsia="zh-CN"/>
        </w:rPr>
        <w:t xml:space="preserve"> </w:t>
      </w:r>
      <w:r w:rsidR="00EF386F">
        <w:rPr>
          <w:rFonts w:ascii="Times New Roman" w:hAnsi="Times New Roman"/>
          <w:szCs w:val="24"/>
          <w:lang w:eastAsia="zh-CN"/>
        </w:rPr>
        <w:t>algorithm the rotation matrix is</w:t>
      </w:r>
    </w:p>
    <w:p w14:paraId="1A1BBB1B" w14:textId="77777777" w:rsidR="00EF386F" w:rsidRPr="00EF386F" w:rsidRDefault="00BC23B8" w:rsidP="00C42B4D">
      <w:pPr>
        <w:pStyle w:val="TAMainText"/>
        <w:spacing w:after="240"/>
        <w:ind w:firstLine="0"/>
        <w:jc w:val="left"/>
        <w:rPr>
          <w:rFonts w:ascii="Times New Roman" w:hAnsi="Times New Roman"/>
          <w:b/>
          <w:szCs w:val="24"/>
          <w:lang w:eastAsia="zh-CN"/>
        </w:rPr>
      </w:pPr>
      <m:oMathPara>
        <m:oMath>
          <m:eqArr>
            <m:eqArrPr>
              <m:maxDist m:val="1"/>
              <m:ctrlPr>
                <w:ins w:id="86" w:author="Jiali Gao" w:date="2017-11-07T18:36:00Z">
                  <w:rPr>
                    <w:rFonts w:ascii="Cambria Math" w:hAnsi="Cambria Math"/>
                    <w:b/>
                    <w:i/>
                    <w:szCs w:val="24"/>
                    <w:lang w:eastAsia="zh-CN"/>
                  </w:rPr>
                </w:ins>
              </m:ctrlPr>
            </m:eqArrPr>
            <m:e>
              <m:r>
                <m:rPr>
                  <m:sty m:val="bi"/>
                </m:rPr>
                <w:rPr>
                  <w:rFonts w:ascii="Cambria Math" w:hAnsi="Cambria Math"/>
                  <w:szCs w:val="24"/>
                  <w:lang w:eastAsia="zh-CN"/>
                </w:rPr>
                <m:t>T</m:t>
              </m:r>
              <m:r>
                <w:rPr>
                  <w:rFonts w:ascii="Cambria Math" w:hAnsi="Cambria Math"/>
                  <w:szCs w:val="24"/>
                  <w:lang w:eastAsia="zh-CN"/>
                </w:rPr>
                <m:t>=</m:t>
              </m:r>
              <m:r>
                <m:rPr>
                  <m:sty m:val="bi"/>
                </m:rPr>
                <w:rPr>
                  <w:rFonts w:ascii="Cambria Math" w:hAnsi="Cambria Math"/>
                  <w:szCs w:val="24"/>
                  <w:lang w:eastAsia="zh-CN"/>
                </w:rPr>
                <m:t>V</m:t>
              </m:r>
              <m:sSup>
                <m:sSupPr>
                  <m:ctrlPr>
                    <w:ins w:id="87" w:author="Jiali Gao" w:date="2017-11-07T18:36:00Z">
                      <w:rPr>
                        <w:rFonts w:ascii="Cambria Math" w:hAnsi="Cambria Math"/>
                        <w:b/>
                        <w:i/>
                        <w:szCs w:val="24"/>
                        <w:lang w:eastAsia="zh-CN"/>
                      </w:rPr>
                    </w:ins>
                  </m:ctrlPr>
                </m:sSupPr>
                <m:e>
                  <m:r>
                    <m:rPr>
                      <m:sty m:val="bi"/>
                    </m:rPr>
                    <w:rPr>
                      <w:rFonts w:ascii="Cambria Math" w:hAnsi="Cambria Math"/>
                      <w:szCs w:val="24"/>
                      <w:lang w:eastAsia="zh-CN"/>
                    </w:rPr>
                    <m:t>U</m:t>
                  </m:r>
                </m:e>
                <m:sup>
                  <m:r>
                    <m:rPr>
                      <m:sty m:val="bi"/>
                    </m:rPr>
                    <w:rPr>
                      <w:rFonts w:ascii="Cambria Math" w:hAnsi="Cambria Math"/>
                      <w:szCs w:val="24"/>
                      <w:lang w:eastAsia="zh-CN"/>
                    </w:rPr>
                    <m:t>T</m:t>
                  </m:r>
                </m:sup>
              </m:sSup>
              <m:r>
                <m:rPr>
                  <m:sty m:val="bi"/>
                </m:rPr>
                <w:rPr>
                  <w:rFonts w:ascii="Cambria Math" w:hAnsi="Cambria Math"/>
                  <w:szCs w:val="24"/>
                  <w:lang w:eastAsia="zh-CN"/>
                </w:rPr>
                <m:t xml:space="preserve"> #</m:t>
              </m:r>
              <m:d>
                <m:dPr>
                  <m:ctrlPr>
                    <w:ins w:id="88" w:author="Jiali Gao" w:date="2017-11-07T18:36:00Z">
                      <w:rPr>
                        <w:rFonts w:ascii="Cambria Math" w:hAnsi="Cambria Math"/>
                        <w:b/>
                        <w:i/>
                        <w:szCs w:val="24"/>
                        <w:lang w:eastAsia="zh-CN"/>
                      </w:rPr>
                    </w:ins>
                  </m:ctrlPr>
                </m:dPr>
                <m:e>
                  <m:r>
                    <w:rPr>
                      <w:rFonts w:ascii="Cambria Math" w:hAnsi="Cambria Math"/>
                      <w:szCs w:val="24"/>
                      <w:lang w:eastAsia="zh-CN"/>
                    </w:rPr>
                    <m:t>9</m:t>
                  </m:r>
                </m:e>
              </m:d>
            </m:e>
          </m:eqArr>
        </m:oMath>
      </m:oMathPara>
    </w:p>
    <w:p w14:paraId="34E5BFBE" w14:textId="77777777" w:rsidR="00EF386F" w:rsidRDefault="00E5162D"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t>Arun</w:t>
      </w:r>
      <w:r w:rsidRPr="00510CCB">
        <w:rPr>
          <w:rFonts w:ascii="Times New Roman" w:hAnsi="Times New Roman"/>
          <w:i/>
          <w:szCs w:val="24"/>
          <w:lang w:eastAsia="zh-CN"/>
        </w:rPr>
        <w:t xml:space="preserve"> et al</w:t>
      </w:r>
      <w:r>
        <w:rPr>
          <w:rFonts w:ascii="Times New Roman" w:hAnsi="Times New Roman"/>
          <w:szCs w:val="24"/>
          <w:lang w:eastAsia="zh-CN"/>
        </w:rPr>
        <w:t>. showed that this is the least squares solution for rotation</w:t>
      </w:r>
      <w:r w:rsidR="006D3358">
        <w:rPr>
          <w:rFonts w:ascii="Times New Roman" w:hAnsi="Times New Roman"/>
          <w:szCs w:val="24"/>
          <w:lang w:eastAsia="zh-CN"/>
        </w:rPr>
        <w:t>, and</w:t>
      </w:r>
      <w:r w:rsidR="00962D0A">
        <w:rPr>
          <w:rFonts w:ascii="Times New Roman" w:hAnsi="Times New Roman"/>
          <w:szCs w:val="24"/>
          <w:lang w:eastAsia="zh-CN"/>
        </w:rPr>
        <w:t xml:space="preserve"> note that </w:t>
      </w:r>
      <w:r w:rsidR="00962D0A" w:rsidRPr="0075145E">
        <w:rPr>
          <w:rFonts w:ascii="Times New Roman" w:hAnsi="Times New Roman"/>
          <w:szCs w:val="24"/>
          <w:highlight w:val="yellow"/>
          <w:lang w:eastAsia="zh-CN"/>
        </w:rPr>
        <w:t>this algorithm may yield incorrect solutions to the rotation in systems with high symmetry</w:t>
      </w:r>
      <w:r w:rsidR="00962D0A">
        <w:rPr>
          <w:rFonts w:ascii="Times New Roman" w:hAnsi="Times New Roman"/>
          <w:szCs w:val="24"/>
          <w:lang w:eastAsia="zh-CN"/>
        </w:rPr>
        <w:t>.  In these cases, the transformation matrix becomes one of the other symmetry elements in the point group, such as a reflection.</w:t>
      </w:r>
      <w:r w:rsidR="009340A3">
        <w:rPr>
          <w:rFonts w:ascii="Times New Roman" w:hAnsi="Times New Roman"/>
          <w:szCs w:val="24"/>
          <w:lang w:eastAsia="zh-CN"/>
        </w:rPr>
        <w:t xml:space="preserve">  This is due to </w:t>
      </w:r>
      <w:r w:rsidR="009F5753">
        <w:rPr>
          <w:rFonts w:ascii="Times New Roman" w:hAnsi="Times New Roman"/>
          <w:szCs w:val="24"/>
          <w:lang w:eastAsia="zh-CN"/>
        </w:rPr>
        <w:t xml:space="preserve">error </w:t>
      </w:r>
      <w:r w:rsidR="009340A3">
        <w:rPr>
          <w:rFonts w:ascii="Times New Roman" w:hAnsi="Times New Roman"/>
          <w:szCs w:val="24"/>
          <w:lang w:eastAsia="zh-CN"/>
        </w:rPr>
        <w:t>cancellation of the points in the least squares procedure.</w:t>
      </w:r>
      <w:r w:rsidR="00962D0A">
        <w:rPr>
          <w:rFonts w:ascii="Times New Roman" w:hAnsi="Times New Roman"/>
          <w:szCs w:val="24"/>
          <w:lang w:eastAsia="zh-CN"/>
        </w:rPr>
        <w:t xml:space="preserve">  We propose a slight modification to thei</w:t>
      </w:r>
      <w:r w:rsidR="009340A3">
        <w:rPr>
          <w:rFonts w:ascii="Times New Roman" w:hAnsi="Times New Roman"/>
          <w:szCs w:val="24"/>
          <w:lang w:eastAsia="zh-CN"/>
        </w:rPr>
        <w:t>r algorithm to eliminate the effect</w:t>
      </w:r>
      <w:r w:rsidR="00962D0A">
        <w:rPr>
          <w:rFonts w:ascii="Times New Roman" w:hAnsi="Times New Roman"/>
          <w:szCs w:val="24"/>
          <w:lang w:eastAsia="zh-CN"/>
        </w:rPr>
        <w:t xml:space="preserve"> of these incorrect solutions.  Specifically, weighting the covariance matrix according to the</w:t>
      </w:r>
      <w:r w:rsidR="000D622C">
        <w:rPr>
          <w:rFonts w:ascii="Times New Roman" w:hAnsi="Times New Roman"/>
          <w:szCs w:val="24"/>
          <w:lang w:eastAsia="zh-CN"/>
        </w:rPr>
        <w:t xml:space="preserve"> magnitude</w:t>
      </w:r>
      <w:r w:rsidR="00962D0A">
        <w:rPr>
          <w:rFonts w:ascii="Times New Roman" w:hAnsi="Times New Roman"/>
          <w:szCs w:val="24"/>
          <w:lang w:eastAsia="zh-CN"/>
        </w:rPr>
        <w:t xml:space="preserve"> </w:t>
      </w:r>
      <w:r w:rsidR="006D3358">
        <w:rPr>
          <w:rFonts w:ascii="Times New Roman" w:hAnsi="Times New Roman"/>
          <w:szCs w:val="24"/>
          <w:lang w:eastAsia="zh-CN"/>
        </w:rPr>
        <w:t xml:space="preserve">of the </w:t>
      </w:r>
      <w:r w:rsidR="00962D0A">
        <w:rPr>
          <w:rFonts w:ascii="Times New Roman" w:hAnsi="Times New Roman"/>
          <w:szCs w:val="24"/>
          <w:lang w:eastAsia="zh-CN"/>
        </w:rPr>
        <w:t>normal mode displacements</w:t>
      </w:r>
      <w:r w:rsidR="000D622C">
        <w:rPr>
          <w:rFonts w:ascii="Times New Roman" w:hAnsi="Times New Roman"/>
          <w:szCs w:val="24"/>
          <w:lang w:eastAsia="zh-CN"/>
        </w:rPr>
        <w:t>:</w:t>
      </w:r>
    </w:p>
    <w:p w14:paraId="6CF9BA0E" w14:textId="77777777" w:rsidR="00962D0A" w:rsidRPr="00EF386F" w:rsidRDefault="00BC23B8" w:rsidP="00C42B4D">
      <w:pPr>
        <w:pStyle w:val="TAMainText"/>
        <w:spacing w:after="240"/>
        <w:ind w:firstLine="0"/>
        <w:jc w:val="left"/>
        <w:rPr>
          <w:rFonts w:ascii="Times New Roman" w:hAnsi="Times New Roman"/>
          <w:szCs w:val="24"/>
          <w:lang w:eastAsia="zh-CN"/>
        </w:rPr>
      </w:pPr>
      <m:oMathPara>
        <m:oMath>
          <m:eqArr>
            <m:eqArrPr>
              <m:maxDist m:val="1"/>
              <m:ctrlPr>
                <w:ins w:id="89" w:author="Jiali Gao" w:date="2017-11-07T18:36:00Z">
                  <w:rPr>
                    <w:rFonts w:ascii="Cambria Math" w:hAnsi="Cambria Math"/>
                    <w:i/>
                    <w:szCs w:val="24"/>
                    <w:lang w:eastAsia="zh-CN"/>
                  </w:rPr>
                </w:ins>
              </m:ctrlPr>
            </m:eqArrPr>
            <m:e>
              <m:r>
                <m:rPr>
                  <m:sty m:val="bi"/>
                </m:rPr>
                <w:rPr>
                  <w:rFonts w:ascii="Cambria Math" w:hAnsi="Cambria Math"/>
                  <w:szCs w:val="24"/>
                  <w:lang w:eastAsia="zh-CN"/>
                </w:rPr>
                <m:t>S</m:t>
              </m:r>
              <m:r>
                <w:rPr>
                  <w:rFonts w:ascii="Cambria Math" w:hAnsi="Cambria Math"/>
                  <w:szCs w:val="24"/>
                  <w:lang w:eastAsia="zh-CN"/>
                </w:rPr>
                <m:t>=</m:t>
              </m:r>
              <m:nary>
                <m:naryPr>
                  <m:chr m:val="∑"/>
                  <m:ctrlPr>
                    <w:ins w:id="90" w:author="Jiali Gao" w:date="2017-11-07T18:36:00Z">
                      <w:rPr>
                        <w:rFonts w:ascii="Cambria Math" w:hAnsi="Cambria Math"/>
                        <w:i/>
                        <w:szCs w:val="24"/>
                        <w:lang w:eastAsia="zh-CN"/>
                      </w:rPr>
                    </w:ins>
                  </m:ctrlPr>
                </m:naryPr>
                <m:sub>
                  <m:r>
                    <w:rPr>
                      <w:rFonts w:ascii="Cambria Math" w:hAnsi="Cambria Math"/>
                      <w:szCs w:val="24"/>
                      <w:lang w:eastAsia="zh-CN"/>
                    </w:rPr>
                    <m:t>i</m:t>
                  </m:r>
                </m:sub>
                <m:sup>
                  <m:sSub>
                    <m:sSubPr>
                      <m:ctrlPr>
                        <w:ins w:id="91" w:author="Jiali Gao" w:date="2017-11-07T18:36:00Z">
                          <w:rPr>
                            <w:rFonts w:ascii="Cambria Math" w:hAnsi="Cambria Math"/>
                            <w:i/>
                            <w:szCs w:val="24"/>
                            <w:lang w:eastAsia="zh-CN"/>
                          </w:rPr>
                        </w:ins>
                      </m:ctrlPr>
                    </m:sSubPr>
                    <m:e>
                      <m:r>
                        <w:rPr>
                          <w:rFonts w:ascii="Cambria Math" w:hAnsi="Cambria Math"/>
                          <w:szCs w:val="24"/>
                          <w:lang w:eastAsia="zh-CN"/>
                        </w:rPr>
                        <m:t>N</m:t>
                      </m:r>
                    </m:e>
                    <m:sub>
                      <m:r>
                        <w:rPr>
                          <w:rFonts w:ascii="Cambria Math" w:hAnsi="Cambria Math"/>
                          <w:szCs w:val="24"/>
                          <w:lang w:eastAsia="zh-CN"/>
                        </w:rPr>
                        <m:t>a</m:t>
                      </m:r>
                    </m:sub>
                  </m:sSub>
                </m:sup>
                <m:e>
                  <m:r>
                    <w:rPr>
                      <w:rFonts w:ascii="Cambria Math" w:hAnsi="Cambria Math"/>
                      <w:szCs w:val="24"/>
                      <w:lang w:eastAsia="zh-CN"/>
                    </w:rPr>
                    <m:t>|</m:t>
                  </m:r>
                  <m:sSup>
                    <m:sSupPr>
                      <m:ctrlPr>
                        <w:ins w:id="92" w:author="Jiali Gao" w:date="2017-11-07T18:36:00Z">
                          <w:rPr>
                            <w:rFonts w:ascii="Cambria Math" w:hAnsi="Cambria Math"/>
                            <w:i/>
                            <w:szCs w:val="24"/>
                            <w:lang w:eastAsia="zh-CN"/>
                          </w:rPr>
                        </w:ins>
                      </m:ctrlPr>
                    </m:sSupPr>
                    <m:e>
                      <m:sSub>
                        <m:sSubPr>
                          <m:ctrlPr>
                            <w:ins w:id="93" w:author="Jiali Gao" w:date="2017-11-07T18:36:00Z">
                              <w:rPr>
                                <w:rFonts w:ascii="Cambria Math" w:hAnsi="Cambria Math"/>
                                <w:i/>
                                <w:szCs w:val="24"/>
                                <w:lang w:eastAsia="zh-CN"/>
                              </w:rPr>
                            </w:ins>
                          </m:ctrlPr>
                        </m:sSubPr>
                        <m:e>
                          <m:r>
                            <w:rPr>
                              <w:rFonts w:ascii="Cambria Math" w:hAnsi="Cambria Math"/>
                              <w:szCs w:val="24"/>
                              <w:lang w:eastAsia="zh-CN"/>
                            </w:rPr>
                            <m:t>q</m:t>
                          </m:r>
                        </m:e>
                        <m:sub>
                          <m:r>
                            <w:rPr>
                              <w:rFonts w:ascii="Cambria Math" w:hAnsi="Cambria Math"/>
                              <w:szCs w:val="24"/>
                              <w:lang w:eastAsia="zh-CN"/>
                            </w:rPr>
                            <m:t>i</m:t>
                          </m:r>
                        </m:sub>
                      </m:sSub>
                      <m:r>
                        <w:rPr>
                          <w:rFonts w:ascii="Cambria Math" w:hAnsi="Cambria Math"/>
                          <w:szCs w:val="24"/>
                          <w:lang w:eastAsia="zh-CN"/>
                        </w:rPr>
                        <m:t>|</m:t>
                      </m:r>
                    </m:e>
                    <m:sup>
                      <m:r>
                        <w:rPr>
                          <w:rFonts w:ascii="Cambria Math" w:hAnsi="Cambria Math"/>
                          <w:szCs w:val="24"/>
                          <w:lang w:eastAsia="zh-CN"/>
                        </w:rPr>
                        <m:t>2</m:t>
                      </m:r>
                    </m:sup>
                  </m:sSup>
                  <m:d>
                    <m:dPr>
                      <m:ctrlPr>
                        <w:ins w:id="94" w:author="Jiali Gao" w:date="2017-11-07T18:36:00Z">
                          <w:rPr>
                            <w:rFonts w:ascii="Cambria Math" w:hAnsi="Cambria Math"/>
                            <w:szCs w:val="24"/>
                            <w:lang w:eastAsia="zh-CN"/>
                          </w:rPr>
                        </w:ins>
                      </m:ctrlPr>
                    </m:dPr>
                    <m:e>
                      <m:r>
                        <m:rPr>
                          <m:sty m:val="b"/>
                        </m:rPr>
                        <w:rPr>
                          <w:rFonts w:ascii="Cambria Math" w:hAnsi="Cambria Math"/>
                          <w:szCs w:val="24"/>
                          <w:lang w:eastAsia="zh-CN"/>
                        </w:rPr>
                        <m:t>Δ</m:t>
                      </m:r>
                      <m:sSub>
                        <m:sSubPr>
                          <m:ctrlPr>
                            <w:ins w:id="95"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i</m:t>
                          </m:r>
                        </m:sub>
                      </m:sSub>
                      <m:r>
                        <w:rPr>
                          <w:rFonts w:ascii="Cambria Math" w:hAnsi="Cambria Math"/>
                          <w:szCs w:val="24"/>
                          <w:lang w:eastAsia="zh-CN"/>
                        </w:rPr>
                        <m:t xml:space="preserve"> </m:t>
                      </m:r>
                      <m:sSubSup>
                        <m:sSubSupPr>
                          <m:ctrlPr>
                            <w:ins w:id="96" w:author="Jiali Gao" w:date="2017-11-07T18:36:00Z">
                              <w:rPr>
                                <w:rFonts w:ascii="Cambria Math" w:hAnsi="Cambria Math"/>
                                <w:b/>
                                <w:i/>
                                <w:szCs w:val="24"/>
                                <w:lang w:eastAsia="zh-CN"/>
                              </w:rPr>
                            </w:ins>
                          </m:ctrlPr>
                        </m:sSubSupPr>
                        <m:e>
                          <m:r>
                            <w:rPr>
                              <w:rFonts w:ascii="Cambria Math" w:hAnsi="Cambria Math"/>
                              <w:szCs w:val="24"/>
                              <w:lang w:eastAsia="zh-CN"/>
                            </w:rPr>
                            <m:t>[</m:t>
                          </m:r>
                          <m:r>
                            <m:rPr>
                              <m:sty m:val="b"/>
                            </m:rPr>
                            <w:rPr>
                              <w:rFonts w:ascii="Cambria Math" w:hAnsi="Cambria Math"/>
                              <w:szCs w:val="24"/>
                              <w:lang w:eastAsia="zh-CN"/>
                            </w:rPr>
                            <m:t>Δ</m:t>
                          </m:r>
                          <m:sSub>
                            <m:sSubPr>
                              <m:ctrlPr>
                                <w:ins w:id="97"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0</m:t>
                              </m:r>
                            </m:sub>
                          </m:sSub>
                          <m:r>
                            <w:rPr>
                              <w:rFonts w:ascii="Cambria Math" w:hAnsi="Cambria Math"/>
                              <w:szCs w:val="24"/>
                              <w:lang w:eastAsia="zh-CN"/>
                            </w:rPr>
                            <m:t>]</m:t>
                          </m:r>
                          <m:ctrlPr>
                            <w:ins w:id="98" w:author="Jiali Gao" w:date="2017-11-07T18:36:00Z">
                              <w:rPr>
                                <w:rFonts w:ascii="Cambria Math" w:hAnsi="Cambria Math"/>
                                <w:i/>
                                <w:szCs w:val="24"/>
                                <w:lang w:eastAsia="zh-CN"/>
                              </w:rPr>
                            </w:ins>
                          </m:ctrlPr>
                        </m:e>
                        <m:sub>
                          <m:r>
                            <m:rPr>
                              <m:sty m:val="bi"/>
                            </m:rPr>
                            <w:rPr>
                              <w:rFonts w:ascii="Cambria Math" w:hAnsi="Cambria Math"/>
                              <w:szCs w:val="24"/>
                              <w:lang w:eastAsia="zh-CN"/>
                            </w:rPr>
                            <m:t>i</m:t>
                          </m:r>
                        </m:sub>
                        <m:sup>
                          <m:r>
                            <m:rPr>
                              <m:sty m:val="bi"/>
                            </m:rPr>
                            <w:rPr>
                              <w:rFonts w:ascii="Cambria Math" w:hAnsi="Cambria Math"/>
                              <w:szCs w:val="24"/>
                              <w:lang w:eastAsia="zh-CN"/>
                            </w:rPr>
                            <m:t>T</m:t>
                          </m:r>
                        </m:sup>
                      </m:sSubSup>
                      <m:ctrlPr>
                        <w:ins w:id="99" w:author="Jiali Gao" w:date="2017-11-07T18:36:00Z">
                          <w:rPr>
                            <w:rFonts w:ascii="Cambria Math" w:hAnsi="Cambria Math"/>
                            <w:i/>
                            <w:szCs w:val="24"/>
                            <w:lang w:eastAsia="zh-CN"/>
                          </w:rPr>
                        </w:ins>
                      </m:ctrlPr>
                    </m:e>
                  </m:d>
                </m:e>
              </m:nary>
              <m:r>
                <w:rPr>
                  <w:rFonts w:ascii="Cambria Math" w:hAnsi="Cambria Math"/>
                  <w:szCs w:val="24"/>
                  <w:lang w:eastAsia="zh-CN"/>
                </w:rPr>
                <m:t xml:space="preserve"> #</m:t>
              </m:r>
              <m:d>
                <m:dPr>
                  <m:ctrlPr>
                    <w:ins w:id="100" w:author="Jiali Gao" w:date="2017-11-07T18:36:00Z">
                      <w:rPr>
                        <w:rFonts w:ascii="Cambria Math" w:hAnsi="Cambria Math"/>
                        <w:i/>
                        <w:szCs w:val="24"/>
                        <w:lang w:eastAsia="zh-CN"/>
                      </w:rPr>
                    </w:ins>
                  </m:ctrlPr>
                </m:dPr>
                <m:e>
                  <m:r>
                    <w:rPr>
                      <w:rFonts w:ascii="Cambria Math" w:hAnsi="Cambria Math"/>
                      <w:szCs w:val="24"/>
                      <w:lang w:eastAsia="zh-CN"/>
                    </w:rPr>
                    <m:t>10</m:t>
                  </m:r>
                </m:e>
              </m:d>
            </m:e>
          </m:eqArr>
          <m:r>
            <w:rPr>
              <w:rFonts w:ascii="Cambria Math" w:hAnsi="Cambria Math"/>
              <w:szCs w:val="24"/>
              <w:lang w:eastAsia="zh-CN"/>
            </w:rPr>
            <m:t xml:space="preserve"> </m:t>
          </m:r>
        </m:oMath>
      </m:oMathPara>
    </w:p>
    <w:p w14:paraId="4363A9B7" w14:textId="77777777" w:rsidR="000D622C" w:rsidRDefault="000D622C" w:rsidP="00C42B4D">
      <w:pPr>
        <w:pStyle w:val="TAMainText"/>
        <w:spacing w:after="240"/>
        <w:ind w:firstLine="0"/>
        <w:jc w:val="left"/>
        <w:rPr>
          <w:rFonts w:ascii="Times New Roman" w:hAnsi="Times New Roman"/>
          <w:szCs w:val="24"/>
          <w:lang w:eastAsia="zh-CN"/>
        </w:rPr>
      </w:pPr>
      <w:r>
        <w:rPr>
          <w:rFonts w:ascii="Times New Roman" w:hAnsi="Times New Roman"/>
          <w:szCs w:val="24"/>
          <w:lang w:eastAsia="zh-CN"/>
        </w:rPr>
        <w:lastRenderedPageBreak/>
        <w:t>This modification</w:t>
      </w:r>
      <w:r w:rsidR="009F5753">
        <w:rPr>
          <w:rFonts w:ascii="Times New Roman" w:hAnsi="Times New Roman"/>
          <w:szCs w:val="24"/>
          <w:lang w:eastAsia="zh-CN"/>
        </w:rPr>
        <w:t xml:space="preserve"> includes</w:t>
      </w:r>
      <w:r>
        <w:rPr>
          <w:rFonts w:ascii="Times New Roman" w:hAnsi="Times New Roman"/>
          <w:szCs w:val="24"/>
          <w:lang w:eastAsia="zh-CN"/>
        </w:rPr>
        <w:t xml:space="preserve"> relevant information into the calculation of the</w:t>
      </w:r>
      <w:r w:rsidR="00364F38">
        <w:rPr>
          <w:rFonts w:ascii="Times New Roman" w:hAnsi="Times New Roman"/>
          <w:szCs w:val="24"/>
          <w:lang w:eastAsia="zh-CN"/>
        </w:rPr>
        <w:t xml:space="preserve"> rotation matrix.  In equation 7</w:t>
      </w:r>
      <w:r>
        <w:rPr>
          <w:rFonts w:ascii="Times New Roman" w:hAnsi="Times New Roman"/>
          <w:szCs w:val="24"/>
          <w:lang w:eastAsia="zh-CN"/>
        </w:rPr>
        <w:t xml:space="preserve">, the position vectors are weighted evenly, which makes the atoms indistinguishable.  By </w:t>
      </w:r>
      <w:r w:rsidR="009F5753">
        <w:rPr>
          <w:rFonts w:ascii="Times New Roman" w:hAnsi="Times New Roman"/>
          <w:szCs w:val="24"/>
          <w:lang w:eastAsia="zh-CN"/>
        </w:rPr>
        <w:t>introducing</w:t>
      </w:r>
      <w:r>
        <w:rPr>
          <w:rFonts w:ascii="Times New Roman" w:hAnsi="Times New Roman"/>
          <w:szCs w:val="24"/>
          <w:lang w:eastAsia="zh-CN"/>
        </w:rPr>
        <w:t xml:space="preserve"> </w:t>
      </w:r>
      <w:r w:rsidR="009F5753">
        <w:rPr>
          <w:rFonts w:ascii="Times New Roman" w:hAnsi="Times New Roman"/>
          <w:szCs w:val="24"/>
          <w:lang w:eastAsia="zh-CN"/>
        </w:rPr>
        <w:t xml:space="preserve">normal mode </w:t>
      </w:r>
      <w:r w:rsidR="0052742F">
        <w:rPr>
          <w:rFonts w:ascii="Times New Roman" w:hAnsi="Times New Roman"/>
          <w:szCs w:val="24"/>
          <w:lang w:eastAsia="zh-CN"/>
        </w:rPr>
        <w:t>weighting, the atoms are distinguished in thei</w:t>
      </w:r>
      <w:r w:rsidR="00510CCB">
        <w:rPr>
          <w:rFonts w:ascii="Times New Roman" w:hAnsi="Times New Roman"/>
          <w:szCs w:val="24"/>
          <w:lang w:eastAsia="zh-CN"/>
        </w:rPr>
        <w:t>r importance. This</w:t>
      </w:r>
      <w:r w:rsidR="0052742F">
        <w:rPr>
          <w:rFonts w:ascii="Times New Roman" w:hAnsi="Times New Roman"/>
          <w:szCs w:val="24"/>
          <w:lang w:eastAsia="zh-CN"/>
        </w:rPr>
        <w:t xml:space="preserve"> </w:t>
      </w:r>
      <w:r w:rsidR="00510CCB">
        <w:rPr>
          <w:rFonts w:ascii="Times New Roman" w:hAnsi="Times New Roman"/>
          <w:szCs w:val="24"/>
          <w:lang w:eastAsia="zh-CN"/>
        </w:rPr>
        <w:t>prevents</w:t>
      </w:r>
      <w:r w:rsidR="0052742F">
        <w:rPr>
          <w:rFonts w:ascii="Times New Roman" w:hAnsi="Times New Roman"/>
          <w:szCs w:val="24"/>
          <w:lang w:eastAsia="zh-CN"/>
        </w:rPr>
        <w:t xml:space="preserve"> incorrect solutions due to symmetry</w:t>
      </w:r>
      <w:r w:rsidR="009F5753">
        <w:rPr>
          <w:rFonts w:ascii="Times New Roman" w:hAnsi="Times New Roman"/>
          <w:szCs w:val="24"/>
          <w:lang w:eastAsia="zh-CN"/>
        </w:rPr>
        <w:t>,</w:t>
      </w:r>
      <w:r w:rsidR="00510CCB">
        <w:rPr>
          <w:rFonts w:ascii="Times New Roman" w:hAnsi="Times New Roman"/>
          <w:szCs w:val="24"/>
          <w:lang w:eastAsia="zh-CN"/>
        </w:rPr>
        <w:t xml:space="preserve"> or at the very least would remain in the proper point group for vibrationally indistinct atoms</w:t>
      </w:r>
      <w:r w:rsidR="0052742F">
        <w:rPr>
          <w:rFonts w:ascii="Times New Roman" w:hAnsi="Times New Roman"/>
          <w:szCs w:val="24"/>
          <w:lang w:eastAsia="zh-CN"/>
        </w:rPr>
        <w:t xml:space="preserve">.  </w:t>
      </w:r>
    </w:p>
    <w:p w14:paraId="6172AA6B" w14:textId="77777777" w:rsidR="00025333" w:rsidRDefault="000C3457" w:rsidP="00C42B4D">
      <w:pPr>
        <w:pStyle w:val="TAMainText"/>
        <w:spacing w:after="240"/>
        <w:ind w:firstLine="0"/>
        <w:jc w:val="left"/>
        <w:rPr>
          <w:rFonts w:ascii="Times New Roman" w:hAnsi="Times New Roman"/>
          <w:szCs w:val="24"/>
          <w:lang w:eastAsia="zh-CN"/>
        </w:rPr>
      </w:pPr>
      <w:r>
        <w:rPr>
          <w:rFonts w:ascii="Times New Roman" w:hAnsi="Times New Roman"/>
          <w:noProof/>
          <w:szCs w:val="24"/>
        </w:rPr>
        <w:drawing>
          <wp:inline distT="0" distB="0" distL="0" distR="0" wp14:anchorId="1EF1B68C" wp14:editId="39F4CE95">
            <wp:extent cx="3657600" cy="2926080"/>
            <wp:effectExtent l="0" t="0" r="0" b="762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t-mat.svg"/>
                    <pic:cNvPicPr/>
                  </pic:nvPicPr>
                  <pic:blipFill>
                    <a:blip r:embed="rId15">
                      <a:extLst>
                        <a:ext uri="{96DAC541-7B7A-43D3-8B79-37D633B846F1}">
                          <asvg:svgBlip xmlns:asvg="http://schemas.microsoft.com/office/drawing/2016/SVG/main" r:embed="rId16"/>
                        </a:ext>
                      </a:extLst>
                    </a:blip>
                    <a:stretch>
                      <a:fillRect/>
                    </a:stretch>
                  </pic:blipFill>
                  <pic:spPr>
                    <a:xfrm>
                      <a:off x="0" y="0"/>
                      <a:ext cx="3657600" cy="2926080"/>
                    </a:xfrm>
                    <a:prstGeom prst="rect">
                      <a:avLst/>
                    </a:prstGeom>
                  </pic:spPr>
                </pic:pic>
              </a:graphicData>
            </a:graphic>
          </wp:inline>
        </w:drawing>
      </w:r>
    </w:p>
    <w:p w14:paraId="0700BC04" w14:textId="77777777" w:rsidR="00025333" w:rsidRDefault="00025333" w:rsidP="00025333">
      <w:pPr>
        <w:pStyle w:val="TAMainText"/>
        <w:spacing w:after="240" w:line="360" w:lineRule="auto"/>
        <w:ind w:firstLine="0"/>
        <w:jc w:val="left"/>
        <w:rPr>
          <w:rFonts w:ascii="Times New Roman" w:hAnsi="Times New Roman"/>
          <w:szCs w:val="24"/>
        </w:rPr>
      </w:pPr>
      <w:r>
        <w:rPr>
          <w:rFonts w:ascii="Times New Roman" w:hAnsi="Times New Roman"/>
          <w:b/>
          <w:szCs w:val="24"/>
        </w:rPr>
        <w:t>Figure 1.</w:t>
      </w:r>
      <w:r>
        <w:rPr>
          <w:rFonts w:ascii="Times New Roman" w:hAnsi="Times New Roman"/>
          <w:szCs w:val="24"/>
        </w:rPr>
        <w:t xml:space="preserve"> Frequency trajectories computed using the Arun et al. algorithm for the rotation matrix and </w:t>
      </w:r>
      <w:r w:rsidR="009A5C9E">
        <w:rPr>
          <w:rFonts w:ascii="Times New Roman" w:hAnsi="Times New Roman"/>
          <w:szCs w:val="24"/>
        </w:rPr>
        <w:t>the normal mode displacement (NMD) weighted a</w:t>
      </w:r>
      <w:r w:rsidR="006E2EF5">
        <w:rPr>
          <w:rFonts w:ascii="Times New Roman" w:hAnsi="Times New Roman"/>
          <w:szCs w:val="24"/>
        </w:rPr>
        <w:t>lgorithm presented in equation 10</w:t>
      </w:r>
      <w:r w:rsidR="009A5C9E">
        <w:rPr>
          <w:rFonts w:ascii="Times New Roman" w:hAnsi="Times New Roman"/>
          <w:szCs w:val="24"/>
        </w:rPr>
        <w:t xml:space="preserve">.  </w:t>
      </w:r>
    </w:p>
    <w:p w14:paraId="4239A392" w14:textId="77777777" w:rsidR="009E00AC" w:rsidRDefault="009E00AC" w:rsidP="009E00AC">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 xml:space="preserve">In the application of the Arun </w:t>
      </w:r>
      <w:r w:rsidRPr="00F65194">
        <w:rPr>
          <w:rFonts w:ascii="Times New Roman" w:hAnsi="Times New Roman"/>
          <w:i/>
          <w:szCs w:val="24"/>
          <w:lang w:eastAsia="zh-CN"/>
        </w:rPr>
        <w:t>et al</w:t>
      </w:r>
      <w:r>
        <w:rPr>
          <w:rFonts w:ascii="Times New Roman" w:hAnsi="Times New Roman"/>
          <w:szCs w:val="24"/>
          <w:lang w:eastAsia="zh-CN"/>
        </w:rPr>
        <w:t>. algorithm to the carbonyl vibration in acetophenone, it was relatively simple to determine whether the transformation failed.  The carbonyl vibration is a relatively high frequency mode, which means that any rotation other than the true rotation would yield a frequency that is several hundred to a few thousand wavenumbers lower.  In these cases, the car</w:t>
      </w:r>
      <w:r w:rsidR="009340A3">
        <w:rPr>
          <w:rFonts w:ascii="Times New Roman" w:hAnsi="Times New Roman"/>
          <w:szCs w:val="24"/>
          <w:lang w:eastAsia="zh-CN"/>
        </w:rPr>
        <w:t>bonyl stretch essentially becomes</w:t>
      </w:r>
      <w:r>
        <w:rPr>
          <w:rFonts w:ascii="Times New Roman" w:hAnsi="Times New Roman"/>
          <w:szCs w:val="24"/>
          <w:lang w:eastAsia="zh-CN"/>
        </w:rPr>
        <w:t xml:space="preserve"> an angle bending vibration. </w:t>
      </w:r>
      <w:r w:rsidRPr="003B5176">
        <w:rPr>
          <w:rFonts w:ascii="Times New Roman" w:hAnsi="Times New Roman"/>
          <w:szCs w:val="24"/>
          <w:lang w:eastAsia="zh-CN"/>
        </w:rPr>
        <w:t xml:space="preserve"> Figure </w:t>
      </w:r>
      <w:r w:rsidR="009A5C9E" w:rsidRPr="003B5176">
        <w:rPr>
          <w:rFonts w:ascii="Times New Roman" w:hAnsi="Times New Roman"/>
          <w:szCs w:val="24"/>
          <w:lang w:eastAsia="zh-CN"/>
        </w:rPr>
        <w:t>1</w:t>
      </w:r>
      <w:r>
        <w:rPr>
          <w:rFonts w:ascii="Times New Roman" w:hAnsi="Times New Roman"/>
          <w:szCs w:val="24"/>
          <w:lang w:eastAsia="zh-CN"/>
        </w:rPr>
        <w:t xml:space="preserve"> shows a </w:t>
      </w:r>
      <w:r w:rsidR="007E22D4">
        <w:rPr>
          <w:rFonts w:ascii="Times New Roman" w:hAnsi="Times New Roman"/>
          <w:szCs w:val="24"/>
          <w:lang w:eastAsia="zh-CN"/>
        </w:rPr>
        <w:t xml:space="preserve">data set </w:t>
      </w:r>
      <w:r w:rsidR="009A5C9E">
        <w:rPr>
          <w:rFonts w:ascii="Times New Roman" w:hAnsi="Times New Roman"/>
          <w:szCs w:val="24"/>
          <w:lang w:eastAsia="zh-CN"/>
        </w:rPr>
        <w:t>that has</w:t>
      </w:r>
      <w:r w:rsidR="009340A3">
        <w:rPr>
          <w:rFonts w:ascii="Times New Roman" w:hAnsi="Times New Roman"/>
          <w:szCs w:val="24"/>
          <w:lang w:eastAsia="zh-CN"/>
        </w:rPr>
        <w:t xml:space="preserve"> incorrect solution</w:t>
      </w:r>
      <w:r w:rsidR="009A5C9E">
        <w:rPr>
          <w:rFonts w:ascii="Times New Roman" w:hAnsi="Times New Roman"/>
          <w:szCs w:val="24"/>
          <w:lang w:eastAsia="zh-CN"/>
        </w:rPr>
        <w:t>s</w:t>
      </w:r>
      <w:r>
        <w:rPr>
          <w:rFonts w:ascii="Times New Roman" w:hAnsi="Times New Roman"/>
          <w:szCs w:val="24"/>
          <w:lang w:eastAsia="zh-CN"/>
        </w:rPr>
        <w:t xml:space="preserve"> using the algorithm of Arun </w:t>
      </w:r>
      <w:r w:rsidRPr="00F65194">
        <w:rPr>
          <w:rFonts w:ascii="Times New Roman" w:hAnsi="Times New Roman"/>
          <w:i/>
          <w:szCs w:val="24"/>
          <w:lang w:eastAsia="zh-CN"/>
        </w:rPr>
        <w:t>et al.</w:t>
      </w:r>
      <w:r>
        <w:rPr>
          <w:rFonts w:ascii="Times New Roman" w:hAnsi="Times New Roman"/>
          <w:szCs w:val="24"/>
          <w:lang w:eastAsia="zh-CN"/>
        </w:rPr>
        <w:t xml:space="preserve"> that is </w:t>
      </w:r>
      <w:r w:rsidR="00B75C76">
        <w:rPr>
          <w:rFonts w:ascii="Times New Roman" w:hAnsi="Times New Roman"/>
          <w:szCs w:val="24"/>
          <w:lang w:eastAsia="zh-CN"/>
        </w:rPr>
        <w:t>corrected</w:t>
      </w:r>
      <w:r>
        <w:rPr>
          <w:rFonts w:ascii="Times New Roman" w:hAnsi="Times New Roman"/>
          <w:szCs w:val="24"/>
          <w:lang w:eastAsia="zh-CN"/>
        </w:rPr>
        <w:t xml:space="preserve"> when using equation 9.  </w:t>
      </w:r>
    </w:p>
    <w:p w14:paraId="3844E1C5" w14:textId="77777777" w:rsidR="004A53F6" w:rsidRDefault="00A7491C" w:rsidP="00C70F4B">
      <w:pPr>
        <w:pStyle w:val="TAMainText"/>
        <w:spacing w:after="240"/>
        <w:ind w:firstLine="720"/>
        <w:jc w:val="left"/>
        <w:rPr>
          <w:rFonts w:ascii="Times New Roman" w:hAnsi="Times New Roman"/>
          <w:szCs w:val="24"/>
          <w:lang w:eastAsia="zh-CN"/>
        </w:rPr>
      </w:pPr>
      <w:r>
        <w:rPr>
          <w:rFonts w:ascii="Times New Roman" w:hAnsi="Times New Roman"/>
          <w:szCs w:val="24"/>
          <w:lang w:eastAsia="zh-CN"/>
        </w:rPr>
        <w:lastRenderedPageBreak/>
        <w:t>This transformation allows for the direct application of a normal mode computed at a reference geometry, and, thus,</w:t>
      </w:r>
      <w:r w:rsidR="00B75C76">
        <w:rPr>
          <w:rFonts w:ascii="Times New Roman" w:hAnsi="Times New Roman"/>
          <w:szCs w:val="24"/>
          <w:lang w:eastAsia="zh-CN"/>
        </w:rPr>
        <w:t xml:space="preserve"> allows QVP to be applied as a black-box for given set of coordinates.  However, it does introduce a restriction on the normal </w:t>
      </w:r>
      <w:r w:rsidR="006B72E1">
        <w:rPr>
          <w:rFonts w:ascii="Times New Roman" w:hAnsi="Times New Roman"/>
          <w:szCs w:val="24"/>
          <w:lang w:eastAsia="zh-CN"/>
        </w:rPr>
        <w:t>mode atoms for the optimal performa</w:t>
      </w:r>
      <w:r w:rsidR="00510CCB">
        <w:rPr>
          <w:rFonts w:ascii="Times New Roman" w:hAnsi="Times New Roman"/>
          <w:szCs w:val="24"/>
          <w:lang w:eastAsia="zh-CN"/>
        </w:rPr>
        <w:t>nce of the transformation</w:t>
      </w:r>
      <w:r w:rsidR="006B72E1">
        <w:rPr>
          <w:rFonts w:ascii="Times New Roman" w:hAnsi="Times New Roman"/>
          <w:szCs w:val="24"/>
          <w:lang w:eastAsia="zh-CN"/>
        </w:rPr>
        <w:t>.  The rough spatial relationships of the normal mode atoms to each other should be maintained.  For instance, normal mode</w:t>
      </w:r>
      <w:r w:rsidR="00510CCB">
        <w:rPr>
          <w:rFonts w:ascii="Times New Roman" w:hAnsi="Times New Roman"/>
          <w:szCs w:val="24"/>
          <w:lang w:eastAsia="zh-CN"/>
        </w:rPr>
        <w:t xml:space="preserve"> displacements for</w:t>
      </w:r>
      <w:r w:rsidR="006B72E1">
        <w:rPr>
          <w:rFonts w:ascii="Times New Roman" w:hAnsi="Times New Roman"/>
          <w:szCs w:val="24"/>
          <w:lang w:eastAsia="zh-CN"/>
        </w:rPr>
        <w:t xml:space="preserve"> atoms that move along a torsional angle would be invalid for the normal mode calculated at a specific torsi</w:t>
      </w:r>
      <w:r w:rsidR="006D3358">
        <w:rPr>
          <w:rFonts w:ascii="Times New Roman" w:hAnsi="Times New Roman"/>
          <w:szCs w:val="24"/>
          <w:lang w:eastAsia="zh-CN"/>
        </w:rPr>
        <w:t>onal angle.  This restriction can be</w:t>
      </w:r>
      <w:r w:rsidR="006B72E1">
        <w:rPr>
          <w:rFonts w:ascii="Times New Roman" w:hAnsi="Times New Roman"/>
          <w:szCs w:val="24"/>
          <w:lang w:eastAsia="zh-CN"/>
        </w:rPr>
        <w:t xml:space="preserve"> simply rectified by using localized modes in which torsional free atoms have very small displacements.  </w:t>
      </w:r>
    </w:p>
    <w:p w14:paraId="45961237" w14:textId="77777777" w:rsidR="009A5C9E" w:rsidRDefault="008D7E1D" w:rsidP="009A5C9E">
      <w:pPr>
        <w:pStyle w:val="TAMainText"/>
        <w:spacing w:after="240"/>
        <w:ind w:firstLine="720"/>
        <w:jc w:val="left"/>
        <w:rPr>
          <w:rFonts w:ascii="Times New Roman" w:hAnsi="Times New Roman"/>
          <w:szCs w:val="24"/>
          <w:lang w:eastAsia="zh-CN"/>
        </w:rPr>
      </w:pPr>
      <w:r>
        <w:rPr>
          <w:rFonts w:ascii="Times New Roman" w:hAnsi="Times New Roman"/>
          <w:noProof/>
          <w:szCs w:val="24"/>
        </w:rPr>
        <w:drawing>
          <wp:inline distT="0" distB="0" distL="0" distR="0" wp14:anchorId="7FA60D08" wp14:editId="204EE31F">
            <wp:extent cx="5943600" cy="29718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ulti-10.svg"/>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2971800"/>
                    </a:xfrm>
                    <a:prstGeom prst="rect">
                      <a:avLst/>
                    </a:prstGeom>
                  </pic:spPr>
                </pic:pic>
              </a:graphicData>
            </a:graphic>
          </wp:inline>
        </w:drawing>
      </w:r>
    </w:p>
    <w:p w14:paraId="2945A50B" w14:textId="77777777" w:rsidR="009A5C9E" w:rsidRPr="005B0507" w:rsidRDefault="009A5C9E" w:rsidP="009A5C9E">
      <w:pPr>
        <w:pStyle w:val="TAMainText"/>
        <w:spacing w:after="240" w:line="360" w:lineRule="auto"/>
        <w:ind w:firstLine="0"/>
        <w:jc w:val="left"/>
        <w:rPr>
          <w:rFonts w:ascii="Times New Roman" w:hAnsi="Times New Roman"/>
          <w:szCs w:val="24"/>
        </w:rPr>
      </w:pPr>
      <w:r>
        <w:rPr>
          <w:rFonts w:ascii="Times New Roman" w:hAnsi="Times New Roman"/>
          <w:b/>
          <w:szCs w:val="24"/>
        </w:rPr>
        <w:t>Figure 2.</w:t>
      </w:r>
      <w:r>
        <w:rPr>
          <w:rFonts w:ascii="Times New Roman" w:hAnsi="Times New Roman"/>
          <w:szCs w:val="24"/>
        </w:rPr>
        <w:t xml:space="preserve"> Frequency histograms comparing the frequency calculated with 50</w:t>
      </w:r>
      <w:r w:rsidR="000E3A60">
        <w:rPr>
          <w:rFonts w:ascii="Times New Roman" w:hAnsi="Times New Roman"/>
          <w:szCs w:val="24"/>
        </w:rPr>
        <w:t xml:space="preserve"> DVR points (Reference) and</w:t>
      </w:r>
      <w:r>
        <w:rPr>
          <w:rFonts w:ascii="Times New Roman" w:hAnsi="Times New Roman"/>
          <w:szCs w:val="24"/>
        </w:rPr>
        <w:t xml:space="preserve"> the QVP2 frequency.  The left figure shows the error in the perturbation when</w:t>
      </w:r>
      <w:r w:rsidRPr="00025333">
        <w:rPr>
          <w:rFonts w:ascii="Times New Roman" w:hAnsi="Times New Roman"/>
          <w:b/>
          <w:szCs w:val="24"/>
        </w:rPr>
        <w:t xml:space="preserve"> </w:t>
      </w:r>
      <m:oMath>
        <m:sSub>
          <m:sSubPr>
            <m:ctrlPr>
              <w:ins w:id="101" w:author="Jiali Gao" w:date="2017-11-07T18:36:00Z">
                <w:rPr>
                  <w:rFonts w:ascii="Cambria Math" w:hAnsi="Cambria Math"/>
                  <w:b/>
                  <w:i/>
                  <w:szCs w:val="24"/>
                </w:rPr>
              </w:ins>
            </m:ctrlPr>
          </m:sSubPr>
          <m:e>
            <m:r>
              <m:rPr>
                <m:sty m:val="bi"/>
              </m:rPr>
              <w:rPr>
                <w:rFonts w:ascii="Cambria Math" w:hAnsi="Cambria Math"/>
                <w:szCs w:val="24"/>
              </w:rPr>
              <m:t>ζ</m:t>
            </m:r>
          </m:e>
          <m:sub>
            <m:r>
              <m:rPr>
                <m:sty m:val="bi"/>
              </m:rPr>
              <w:rPr>
                <w:rFonts w:ascii="Cambria Math" w:hAnsi="Cambria Math"/>
                <w:szCs w:val="24"/>
              </w:rPr>
              <m:t>i</m:t>
            </m:r>
          </m:sub>
        </m:sSub>
      </m:oMath>
      <w:r>
        <w:rPr>
          <w:rFonts w:ascii="Times New Roman" w:hAnsi="Times New Roman"/>
          <w:szCs w:val="24"/>
        </w:rPr>
        <w:t xml:space="preserve"> is neglected, and the right shows when</w:t>
      </w:r>
      <w:r w:rsidRPr="00025333">
        <w:rPr>
          <w:rFonts w:ascii="Times New Roman" w:hAnsi="Times New Roman"/>
          <w:b/>
          <w:szCs w:val="24"/>
        </w:rPr>
        <w:t xml:space="preserve"> </w:t>
      </w:r>
      <m:oMath>
        <m:sSub>
          <m:sSubPr>
            <m:ctrlPr>
              <w:ins w:id="102" w:author="Jiali Gao" w:date="2017-11-07T18:36:00Z">
                <w:rPr>
                  <w:rFonts w:ascii="Cambria Math" w:hAnsi="Cambria Math"/>
                  <w:b/>
                  <w:i/>
                  <w:szCs w:val="24"/>
                </w:rPr>
              </w:ins>
            </m:ctrlPr>
          </m:sSubPr>
          <m:e>
            <m:r>
              <m:rPr>
                <m:sty m:val="bi"/>
              </m:rPr>
              <w:rPr>
                <w:rFonts w:ascii="Cambria Math" w:hAnsi="Cambria Math"/>
                <w:szCs w:val="24"/>
              </w:rPr>
              <m:t>ζ</m:t>
            </m:r>
          </m:e>
          <m:sub>
            <m:r>
              <m:rPr>
                <m:sty m:val="bi"/>
              </m:rPr>
              <w:rPr>
                <w:rFonts w:ascii="Cambria Math" w:hAnsi="Cambria Math"/>
                <w:szCs w:val="24"/>
              </w:rPr>
              <m:t>i</m:t>
            </m:r>
          </m:sub>
        </m:sSub>
      </m:oMath>
      <w:r>
        <w:rPr>
          <w:rFonts w:ascii="Times New Roman" w:hAnsi="Times New Roman"/>
          <w:szCs w:val="24"/>
        </w:rPr>
        <w:t xml:space="preserve"> is </w:t>
      </w:r>
      <w:r w:rsidR="000E3A60">
        <w:rPr>
          <w:rFonts w:ascii="Times New Roman" w:hAnsi="Times New Roman"/>
          <w:szCs w:val="24"/>
        </w:rPr>
        <w:t>calculated</w:t>
      </w:r>
      <w:r w:rsidR="00E53E65">
        <w:rPr>
          <w:rFonts w:ascii="Times New Roman" w:hAnsi="Times New Roman"/>
          <w:szCs w:val="24"/>
        </w:rPr>
        <w:t xml:space="preserve"> with 500 steps of adopted basis Newton-Raphson </w:t>
      </w:r>
      <w:r>
        <w:rPr>
          <w:rFonts w:ascii="Times New Roman" w:hAnsi="Times New Roman"/>
          <w:szCs w:val="24"/>
        </w:rPr>
        <w:t>minimization.</w:t>
      </w:r>
      <w:r w:rsidR="00C60D85">
        <w:rPr>
          <w:rFonts w:ascii="Times New Roman" w:hAnsi="Times New Roman"/>
          <w:szCs w:val="24"/>
        </w:rPr>
        <w:t xml:space="preserve"> </w:t>
      </w:r>
      <w:r w:rsidR="002F435B">
        <w:rPr>
          <w:rFonts w:ascii="Times New Roman" w:hAnsi="Times New Roman"/>
          <w:szCs w:val="24"/>
        </w:rPr>
        <w:t>200,000 frequencies were computed</w:t>
      </w:r>
      <w:r w:rsidR="000E3A60">
        <w:rPr>
          <w:rFonts w:ascii="Times New Roman" w:hAnsi="Times New Roman"/>
          <w:szCs w:val="24"/>
        </w:rPr>
        <w:t xml:space="preserve"> from the acetophenone/water simulations</w:t>
      </w:r>
      <w:r w:rsidR="002F435B">
        <w:rPr>
          <w:rFonts w:ascii="Times New Roman" w:hAnsi="Times New Roman"/>
          <w:szCs w:val="24"/>
        </w:rPr>
        <w:t xml:space="preserve">. </w:t>
      </w:r>
    </w:p>
    <w:p w14:paraId="6FD96166" w14:textId="77777777" w:rsidR="002F435B" w:rsidRPr="008157F2" w:rsidRDefault="009A5C9E" w:rsidP="002F435B">
      <w:pPr>
        <w:pStyle w:val="TAMainText"/>
        <w:spacing w:after="240"/>
        <w:ind w:firstLine="720"/>
        <w:jc w:val="left"/>
        <w:rPr>
          <w:rFonts w:ascii="Times New Roman" w:hAnsi="Times New Roman"/>
          <w:szCs w:val="24"/>
          <w:lang w:eastAsia="zh-CN"/>
        </w:rPr>
      </w:pPr>
      <w:r>
        <w:rPr>
          <w:rFonts w:ascii="Times New Roman" w:hAnsi="Times New Roman"/>
          <w:szCs w:val="24"/>
          <w:lang w:eastAsia="zh-CN"/>
        </w:rPr>
        <w:lastRenderedPageBreak/>
        <w:t>Equat</w:t>
      </w:r>
      <w:r w:rsidR="009E04E8">
        <w:rPr>
          <w:rFonts w:ascii="Times New Roman" w:hAnsi="Times New Roman"/>
          <w:szCs w:val="24"/>
          <w:lang w:eastAsia="zh-CN"/>
        </w:rPr>
        <w:t>ion 6 was</w:t>
      </w:r>
      <w:r>
        <w:rPr>
          <w:rFonts w:ascii="Times New Roman" w:hAnsi="Times New Roman"/>
          <w:szCs w:val="24"/>
          <w:lang w:eastAsia="zh-CN"/>
        </w:rPr>
        <w:t xml:space="preserve"> the starting point for the coordinate transformation, but is not necessarily the </w:t>
      </w:r>
      <w:r w:rsidR="009E04E8">
        <w:rPr>
          <w:rFonts w:ascii="Times New Roman" w:hAnsi="Times New Roman"/>
          <w:szCs w:val="24"/>
          <w:lang w:eastAsia="zh-CN"/>
        </w:rPr>
        <w:t xml:space="preserve">true </w:t>
      </w:r>
      <w:r>
        <w:rPr>
          <w:rFonts w:ascii="Times New Roman" w:hAnsi="Times New Roman"/>
          <w:szCs w:val="24"/>
          <w:lang w:eastAsia="zh-CN"/>
        </w:rPr>
        <w:t>goal</w:t>
      </w:r>
      <w:r w:rsidR="009E04E8">
        <w:rPr>
          <w:rFonts w:ascii="Times New Roman" w:hAnsi="Times New Roman"/>
          <w:szCs w:val="24"/>
          <w:lang w:eastAsia="zh-CN"/>
        </w:rPr>
        <w:t xml:space="preserve"> of the transformation</w:t>
      </w:r>
      <w:r w:rsidR="007B6A47">
        <w:rPr>
          <w:rFonts w:ascii="Times New Roman" w:hAnsi="Times New Roman"/>
          <w:szCs w:val="24"/>
          <w:lang w:eastAsia="zh-CN"/>
        </w:rPr>
        <w:t xml:space="preserve"> in this context</w:t>
      </w:r>
      <w:r>
        <w:rPr>
          <w:rFonts w:ascii="Times New Roman" w:hAnsi="Times New Roman"/>
          <w:szCs w:val="24"/>
          <w:lang w:eastAsia="zh-CN"/>
        </w:rPr>
        <w:t>.</w:t>
      </w:r>
      <w:r w:rsidR="007B6A47">
        <w:rPr>
          <w:rFonts w:ascii="Times New Roman" w:hAnsi="Times New Roman"/>
          <w:szCs w:val="24"/>
          <w:lang w:eastAsia="zh-CN"/>
        </w:rPr>
        <w:t xml:space="preserve"> </w:t>
      </w:r>
      <w:r w:rsidR="00883362">
        <w:rPr>
          <w:rFonts w:ascii="Times New Roman" w:hAnsi="Times New Roman"/>
          <w:szCs w:val="24"/>
          <w:lang w:eastAsia="zh-CN"/>
        </w:rPr>
        <w:t xml:space="preserve"> The goal is to move the normal mode coordinates to a minimum on the potential energy surface for several reasons</w:t>
      </w:r>
      <w:r w:rsidR="007B6A47">
        <w:rPr>
          <w:rFonts w:ascii="Times New Roman" w:hAnsi="Times New Roman"/>
          <w:szCs w:val="24"/>
          <w:lang w:eastAsia="zh-CN"/>
        </w:rPr>
        <w:t>.</w:t>
      </w:r>
      <w:r w:rsidR="00883362">
        <w:rPr>
          <w:rFonts w:ascii="Times New Roman" w:hAnsi="Times New Roman"/>
          <w:szCs w:val="24"/>
          <w:lang w:eastAsia="zh-CN"/>
        </w:rPr>
        <w:t xml:space="preserve">  First, the PO-DVR points are optimized with the minimum at the origin, and displacement away results in large changes in the wave function, which begins to limit the accuracy of the perturbation approximation.  Additionally, this error cannot be furthe</w:t>
      </w:r>
      <w:r w:rsidR="0066337F">
        <w:rPr>
          <w:rFonts w:ascii="Times New Roman" w:hAnsi="Times New Roman"/>
          <w:szCs w:val="24"/>
          <w:lang w:eastAsia="zh-CN"/>
        </w:rPr>
        <w:t>r corrected by including more basis functions.</w:t>
      </w:r>
      <w:r w:rsidR="00883362">
        <w:rPr>
          <w:rFonts w:ascii="Times New Roman" w:hAnsi="Times New Roman"/>
          <w:szCs w:val="24"/>
          <w:lang w:eastAsia="zh-CN"/>
        </w:rPr>
        <w:t xml:space="preserve"> </w:t>
      </w:r>
      <w:r w:rsidR="002F435B">
        <w:rPr>
          <w:rFonts w:ascii="Times New Roman" w:hAnsi="Times New Roman"/>
          <w:szCs w:val="24"/>
          <w:lang w:eastAsia="zh-CN"/>
        </w:rPr>
        <w:t>T</w:t>
      </w:r>
      <w:r w:rsidR="0066337F">
        <w:rPr>
          <w:rFonts w:ascii="Times New Roman" w:hAnsi="Times New Roman"/>
          <w:szCs w:val="24"/>
          <w:lang w:eastAsia="zh-CN"/>
        </w:rPr>
        <w:t>he average error in the perturbation is -2.1 cm</w:t>
      </w:r>
      <w:r w:rsidR="0066337F" w:rsidRPr="0066337F">
        <w:rPr>
          <w:rFonts w:ascii="Times New Roman" w:hAnsi="Times New Roman"/>
          <w:szCs w:val="24"/>
          <w:vertAlign w:val="superscript"/>
          <w:lang w:eastAsia="zh-CN"/>
        </w:rPr>
        <w:t>-1</w:t>
      </w:r>
      <w:r w:rsidR="0066337F">
        <w:rPr>
          <w:rFonts w:ascii="Times New Roman" w:hAnsi="Times New Roman"/>
          <w:szCs w:val="24"/>
          <w:lang w:eastAsia="zh-CN"/>
        </w:rPr>
        <w:t xml:space="preserve"> for 10 PO-DVR points, and </w:t>
      </w:r>
      <w:r w:rsidR="000C3457">
        <w:rPr>
          <w:rFonts w:ascii="Times New Roman" w:hAnsi="Times New Roman"/>
          <w:szCs w:val="24"/>
          <w:lang w:eastAsia="zh-CN"/>
        </w:rPr>
        <w:t>-</w:t>
      </w:r>
      <w:r w:rsidR="0066337F">
        <w:rPr>
          <w:rFonts w:ascii="Times New Roman" w:hAnsi="Times New Roman"/>
          <w:szCs w:val="24"/>
          <w:lang w:eastAsia="zh-CN"/>
        </w:rPr>
        <w:t>2.0 cm</w:t>
      </w:r>
      <w:r w:rsidR="0066337F" w:rsidRPr="0066337F">
        <w:rPr>
          <w:rFonts w:ascii="Times New Roman" w:hAnsi="Times New Roman"/>
          <w:szCs w:val="24"/>
          <w:vertAlign w:val="superscript"/>
          <w:lang w:eastAsia="zh-CN"/>
        </w:rPr>
        <w:t>-1</w:t>
      </w:r>
      <w:r w:rsidR="0066337F">
        <w:rPr>
          <w:rFonts w:ascii="Times New Roman" w:hAnsi="Times New Roman"/>
          <w:szCs w:val="24"/>
          <w:lang w:eastAsia="zh-CN"/>
        </w:rPr>
        <w:t xml:space="preserve"> for 20 PO-DVR points.</w:t>
      </w:r>
      <w:r w:rsidR="000E3A60" w:rsidRPr="000E3A60">
        <w:rPr>
          <w:rFonts w:ascii="Times New Roman" w:hAnsi="Times New Roman"/>
          <w:szCs w:val="24"/>
          <w:lang w:eastAsia="zh-CN"/>
        </w:rPr>
        <w:t xml:space="preserve"> </w:t>
      </w:r>
      <w:r w:rsidR="000E3A60">
        <w:rPr>
          <w:rFonts w:ascii="Times New Roman" w:hAnsi="Times New Roman"/>
          <w:szCs w:val="24"/>
          <w:lang w:eastAsia="zh-CN"/>
        </w:rPr>
        <w:t xml:space="preserve"> Throughout the study, 10 PO-DVR points were used to represent the wave function in QVP2.</w:t>
      </w:r>
      <w:r w:rsidR="0066337F">
        <w:rPr>
          <w:rFonts w:ascii="Times New Roman" w:hAnsi="Times New Roman"/>
          <w:szCs w:val="24"/>
          <w:lang w:eastAsia="zh-CN"/>
        </w:rPr>
        <w:t xml:space="preserve">  A histogram showing the spatial distribution of the perturbation error is shown in figure 2.  </w:t>
      </w:r>
      <w:r w:rsidR="002F435B">
        <w:rPr>
          <w:rFonts w:ascii="Times New Roman" w:hAnsi="Times New Roman"/>
          <w:szCs w:val="24"/>
          <w:lang w:eastAsia="zh-CN"/>
        </w:rPr>
        <w:t xml:space="preserve"> Another reason the </w:t>
      </w:r>
      <m:oMath>
        <m:sSub>
          <m:sSubPr>
            <m:ctrlPr>
              <w:ins w:id="103" w:author="Jiali Gao" w:date="2017-11-07T18:36:00Z">
                <w:rPr>
                  <w:rFonts w:ascii="Cambria Math" w:hAnsi="Cambria Math"/>
                  <w:i/>
                  <w:szCs w:val="24"/>
                  <w:lang w:eastAsia="zh-CN"/>
                </w:rPr>
              </w:ins>
            </m:ctrlPr>
          </m:sSubPr>
          <m:e>
            <m:r>
              <m:rPr>
                <m:sty m:val="bi"/>
              </m:rPr>
              <w:rPr>
                <w:rFonts w:ascii="Cambria Math" w:hAnsi="Cambria Math"/>
                <w:szCs w:val="24"/>
                <w:lang w:eastAsia="zh-CN"/>
              </w:rPr>
              <m:t>ζ</m:t>
            </m:r>
            <m:ctrlPr>
              <w:ins w:id="104" w:author="Jiali Gao" w:date="2017-11-07T18:36:00Z">
                <w:rPr>
                  <w:rFonts w:ascii="Cambria Math" w:hAnsi="Cambria Math"/>
                  <w:b/>
                  <w:i/>
                  <w:szCs w:val="24"/>
                  <w:lang w:eastAsia="zh-CN"/>
                </w:rPr>
              </w:ins>
            </m:ctrlPr>
          </m:e>
          <m:sub>
            <m:r>
              <w:rPr>
                <w:rFonts w:ascii="Cambria Math" w:hAnsi="Cambria Math"/>
                <w:szCs w:val="24"/>
                <w:lang w:eastAsia="zh-CN"/>
              </w:rPr>
              <m:t>i</m:t>
            </m:r>
          </m:sub>
        </m:sSub>
      </m:oMath>
      <w:r w:rsidR="002F435B">
        <w:rPr>
          <w:rFonts w:ascii="Times New Roman" w:hAnsi="Times New Roman"/>
          <w:szCs w:val="24"/>
          <w:lang w:eastAsia="zh-CN"/>
        </w:rPr>
        <w:t xml:space="preserve"> should displace to a minimum is that this roughly </w:t>
      </w:r>
      <w:r w:rsidR="00C60D85">
        <w:rPr>
          <w:rFonts w:ascii="Times New Roman" w:hAnsi="Times New Roman"/>
          <w:szCs w:val="24"/>
          <w:lang w:eastAsia="zh-CN"/>
        </w:rPr>
        <w:t>treats dynamic coupling for</w:t>
      </w:r>
      <w:r w:rsidR="002F435B">
        <w:rPr>
          <w:rFonts w:ascii="Times New Roman" w:hAnsi="Times New Roman"/>
          <w:szCs w:val="24"/>
          <w:lang w:eastAsia="zh-CN"/>
        </w:rPr>
        <w:t xml:space="preserve"> modes</w:t>
      </w:r>
      <w:r w:rsidR="00C60D85">
        <w:rPr>
          <w:rFonts w:ascii="Times New Roman" w:hAnsi="Times New Roman"/>
          <w:szCs w:val="24"/>
          <w:lang w:eastAsia="zh-CN"/>
        </w:rPr>
        <w:t xml:space="preserve"> orthogonal to the mode of interest</w:t>
      </w:r>
      <w:r w:rsidR="002F435B">
        <w:rPr>
          <w:rFonts w:ascii="Times New Roman" w:hAnsi="Times New Roman"/>
          <w:szCs w:val="24"/>
          <w:lang w:eastAsia="zh-CN"/>
        </w:rPr>
        <w:t>.</w:t>
      </w:r>
      <w:r w:rsidR="008157F2">
        <w:rPr>
          <w:rFonts w:ascii="Times New Roman" w:hAnsi="Times New Roman"/>
          <w:szCs w:val="24"/>
          <w:lang w:eastAsia="zh-CN"/>
        </w:rPr>
        <w:t xml:space="preserve">  </w:t>
      </w:r>
    </w:p>
    <w:p w14:paraId="017A6E0F" w14:textId="77777777" w:rsidR="009A5C9E" w:rsidRPr="008157F2" w:rsidRDefault="00BC23B8" w:rsidP="000E3A60">
      <w:pPr>
        <w:pStyle w:val="TAMainText"/>
        <w:spacing w:after="240"/>
        <w:ind w:firstLine="720"/>
        <w:jc w:val="left"/>
        <w:rPr>
          <w:rFonts w:ascii="Times New Roman" w:hAnsi="Times New Roman"/>
          <w:szCs w:val="24"/>
          <w:lang w:eastAsia="zh-CN"/>
        </w:rPr>
      </w:pPr>
      <m:oMath>
        <m:sSub>
          <m:sSubPr>
            <m:ctrlPr>
              <w:ins w:id="105" w:author="Jiali Gao" w:date="2017-11-07T18:36:00Z">
                <w:rPr>
                  <w:rFonts w:ascii="Cambria Math" w:hAnsi="Cambria Math"/>
                  <w:b/>
                  <w:i/>
                  <w:szCs w:val="24"/>
                  <w:lang w:eastAsia="zh-CN"/>
                </w:rPr>
              </w:ins>
            </m:ctrlPr>
          </m:sSubPr>
          <m:e>
            <m:r>
              <m:rPr>
                <m:sty m:val="bi"/>
              </m:rPr>
              <w:rPr>
                <w:rFonts w:ascii="Cambria Math" w:hAnsi="Cambria Math"/>
                <w:szCs w:val="24"/>
                <w:lang w:eastAsia="zh-CN"/>
              </w:rPr>
              <m:t>ζ</m:t>
            </m:r>
          </m:e>
          <m:sub>
            <m:r>
              <m:rPr>
                <m:sty m:val="bi"/>
              </m:rPr>
              <w:rPr>
                <w:rFonts w:ascii="Cambria Math" w:hAnsi="Cambria Math"/>
                <w:szCs w:val="24"/>
                <w:lang w:eastAsia="zh-CN"/>
              </w:rPr>
              <m:t>i</m:t>
            </m:r>
          </m:sub>
        </m:sSub>
      </m:oMath>
      <w:r w:rsidR="00C60D85">
        <w:rPr>
          <w:rFonts w:ascii="Times New Roman" w:hAnsi="Times New Roman"/>
          <w:szCs w:val="24"/>
          <w:lang w:eastAsia="zh-CN"/>
        </w:rPr>
        <w:t xml:space="preserve"> was calculated by constraining the positions of all atoms except for those that participate in the normal mode.</w:t>
      </w:r>
      <w:r w:rsidR="009A5C9E">
        <w:rPr>
          <w:rFonts w:ascii="Times New Roman" w:hAnsi="Times New Roman"/>
          <w:szCs w:val="24"/>
          <w:lang w:eastAsia="zh-CN"/>
        </w:rPr>
        <w:t xml:space="preserve">  </w:t>
      </w:r>
      <w:r w:rsidR="00C60D85">
        <w:rPr>
          <w:rFonts w:ascii="Times New Roman" w:hAnsi="Times New Roman"/>
          <w:szCs w:val="24"/>
          <w:lang w:eastAsia="zh-CN"/>
        </w:rPr>
        <w:t>Then performing 500 steps of adopted basis Newton-Raphson minimization.</w:t>
      </w:r>
      <w:r w:rsidR="00584FC3">
        <w:rPr>
          <w:rFonts w:ascii="Times New Roman" w:hAnsi="Times New Roman"/>
          <w:szCs w:val="24"/>
          <w:lang w:eastAsia="zh-CN"/>
        </w:rPr>
        <w:t xml:space="preserve">  Further study is needed on the minimum number of steps required, but </w:t>
      </w:r>
      <m:oMath>
        <m:sSub>
          <m:sSubPr>
            <m:ctrlPr>
              <w:ins w:id="106" w:author="Jiali Gao" w:date="2017-11-07T18:36:00Z">
                <w:rPr>
                  <w:rFonts w:ascii="Cambria Math" w:hAnsi="Cambria Math"/>
                  <w:b/>
                  <w:i/>
                  <w:szCs w:val="24"/>
                  <w:lang w:eastAsia="zh-CN"/>
                </w:rPr>
              </w:ins>
            </m:ctrlPr>
          </m:sSubPr>
          <m:e>
            <m:r>
              <m:rPr>
                <m:sty m:val="bi"/>
              </m:rPr>
              <w:rPr>
                <w:rFonts w:ascii="Cambria Math" w:hAnsi="Cambria Math"/>
                <w:szCs w:val="24"/>
                <w:lang w:eastAsia="zh-CN"/>
              </w:rPr>
              <m:t>ζ</m:t>
            </m:r>
          </m:e>
          <m:sub>
            <m:r>
              <m:rPr>
                <m:sty m:val="bi"/>
              </m:rPr>
              <w:rPr>
                <w:rFonts w:ascii="Cambria Math" w:hAnsi="Cambria Math"/>
                <w:szCs w:val="24"/>
                <w:lang w:eastAsia="zh-CN"/>
              </w:rPr>
              <m:t>i</m:t>
            </m:r>
          </m:sub>
        </m:sSub>
      </m:oMath>
      <w:r w:rsidR="00584FC3">
        <w:rPr>
          <w:rFonts w:ascii="Times New Roman" w:hAnsi="Times New Roman"/>
          <w:b/>
          <w:szCs w:val="24"/>
          <w:lang w:eastAsia="zh-CN"/>
        </w:rPr>
        <w:t xml:space="preserve"> </w:t>
      </w:r>
      <w:r w:rsidR="00584FC3">
        <w:rPr>
          <w:rFonts w:ascii="Times New Roman" w:hAnsi="Times New Roman"/>
          <w:szCs w:val="24"/>
          <w:lang w:eastAsia="zh-CN"/>
        </w:rPr>
        <w:t>is fully converged</w:t>
      </w:r>
      <w:r w:rsidR="009F5753">
        <w:rPr>
          <w:rFonts w:ascii="Times New Roman" w:hAnsi="Times New Roman"/>
          <w:szCs w:val="24"/>
          <w:lang w:eastAsia="zh-CN"/>
        </w:rPr>
        <w:t xml:space="preserve"> (the root mean square of the force is approximately zero)</w:t>
      </w:r>
      <w:r w:rsidR="00584FC3">
        <w:rPr>
          <w:rFonts w:ascii="Times New Roman" w:hAnsi="Times New Roman"/>
          <w:szCs w:val="24"/>
          <w:lang w:eastAsia="zh-CN"/>
        </w:rPr>
        <w:t xml:space="preserve"> with the minimization often finishing before 500 steps.</w:t>
      </w:r>
      <w:r w:rsidR="009A5C9E">
        <w:rPr>
          <w:rFonts w:ascii="Times New Roman" w:hAnsi="Times New Roman"/>
          <w:szCs w:val="24"/>
          <w:lang w:eastAsia="zh-CN"/>
        </w:rPr>
        <w:t xml:space="preserve"> </w:t>
      </w:r>
      <w:r w:rsidR="009A5C9E" w:rsidRPr="003B5176">
        <w:rPr>
          <w:rFonts w:ascii="Times New Roman" w:hAnsi="Times New Roman"/>
          <w:szCs w:val="24"/>
          <w:lang w:eastAsia="zh-CN"/>
        </w:rPr>
        <w:t xml:space="preserve"> Figure</w:t>
      </w:r>
      <w:r w:rsidR="00584FC3" w:rsidRPr="003B5176">
        <w:rPr>
          <w:rFonts w:ascii="Times New Roman" w:hAnsi="Times New Roman"/>
          <w:szCs w:val="24"/>
          <w:lang w:eastAsia="zh-CN"/>
        </w:rPr>
        <w:t xml:space="preserve"> 2</w:t>
      </w:r>
      <w:r w:rsidR="009A5C9E">
        <w:rPr>
          <w:rFonts w:ascii="Times New Roman" w:hAnsi="Times New Roman"/>
          <w:szCs w:val="24"/>
          <w:lang w:eastAsia="zh-CN"/>
        </w:rPr>
        <w:t xml:space="preserve"> s</w:t>
      </w:r>
      <w:r w:rsidR="00584FC3">
        <w:rPr>
          <w:rFonts w:ascii="Times New Roman" w:hAnsi="Times New Roman"/>
          <w:szCs w:val="24"/>
          <w:lang w:eastAsia="zh-CN"/>
        </w:rPr>
        <w:t>hows that the spatial distribution of the er</w:t>
      </w:r>
      <w:r w:rsidR="000E3A60">
        <w:rPr>
          <w:rFonts w:ascii="Times New Roman" w:hAnsi="Times New Roman"/>
          <w:szCs w:val="24"/>
          <w:lang w:eastAsia="zh-CN"/>
        </w:rPr>
        <w:t>ror is dramatically reduced. T</w:t>
      </w:r>
      <w:r w:rsidR="00584FC3">
        <w:rPr>
          <w:rFonts w:ascii="Times New Roman" w:hAnsi="Times New Roman"/>
          <w:szCs w:val="24"/>
          <w:lang w:eastAsia="zh-CN"/>
        </w:rPr>
        <w:t>he average error</w:t>
      </w:r>
      <w:r w:rsidR="000E3A60">
        <w:rPr>
          <w:rFonts w:ascii="Times New Roman" w:hAnsi="Times New Roman"/>
          <w:szCs w:val="24"/>
          <w:lang w:eastAsia="zh-CN"/>
        </w:rPr>
        <w:t xml:space="preserve"> in the perturbation</w:t>
      </w:r>
      <w:r w:rsidR="00584FC3">
        <w:rPr>
          <w:rFonts w:ascii="Times New Roman" w:hAnsi="Times New Roman"/>
          <w:szCs w:val="24"/>
          <w:lang w:eastAsia="zh-CN"/>
        </w:rPr>
        <w:t xml:space="preserve"> is 2.4 cm</w:t>
      </w:r>
      <w:r w:rsidR="00584FC3" w:rsidRPr="00584FC3">
        <w:rPr>
          <w:rFonts w:ascii="Times New Roman" w:hAnsi="Times New Roman"/>
          <w:szCs w:val="24"/>
          <w:vertAlign w:val="superscript"/>
          <w:lang w:eastAsia="zh-CN"/>
        </w:rPr>
        <w:t>-1</w:t>
      </w:r>
      <w:r w:rsidR="009A5C9E">
        <w:rPr>
          <w:rFonts w:ascii="Times New Roman" w:hAnsi="Times New Roman"/>
          <w:szCs w:val="24"/>
          <w:lang w:eastAsia="zh-CN"/>
        </w:rPr>
        <w:t>.</w:t>
      </w:r>
      <w:r w:rsidR="008157F2">
        <w:rPr>
          <w:rFonts w:ascii="Times New Roman" w:hAnsi="Times New Roman"/>
          <w:szCs w:val="24"/>
          <w:lang w:eastAsia="zh-CN"/>
        </w:rPr>
        <w:t xml:space="preserve"> </w:t>
      </w:r>
    </w:p>
    <w:p w14:paraId="50DCED6C" w14:textId="77777777" w:rsidR="004A53F6" w:rsidRDefault="00F65194" w:rsidP="00C42B4D">
      <w:pPr>
        <w:pStyle w:val="TAMainText"/>
        <w:spacing w:after="240"/>
        <w:ind w:firstLine="0"/>
        <w:jc w:val="left"/>
        <w:rPr>
          <w:rFonts w:ascii="Times New Roman" w:hAnsi="Times New Roman"/>
          <w:b/>
          <w:szCs w:val="24"/>
          <w:lang w:eastAsia="zh-CN"/>
        </w:rPr>
      </w:pPr>
      <w:r>
        <w:rPr>
          <w:rFonts w:ascii="Times New Roman" w:hAnsi="Times New Roman"/>
          <w:b/>
          <w:szCs w:val="24"/>
          <w:lang w:eastAsia="zh-CN"/>
        </w:rPr>
        <w:t>2.4</w:t>
      </w:r>
      <w:r w:rsidR="004A53F6">
        <w:rPr>
          <w:rFonts w:ascii="Times New Roman" w:hAnsi="Times New Roman"/>
          <w:b/>
          <w:szCs w:val="24"/>
          <w:lang w:eastAsia="zh-CN"/>
        </w:rPr>
        <w:t xml:space="preserve"> Computational Details</w:t>
      </w:r>
    </w:p>
    <w:p w14:paraId="468D1603" w14:textId="77777777" w:rsidR="002E4D77" w:rsidRDefault="004A53F6" w:rsidP="003F0EAF">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 xml:space="preserve">Molecular dynamics simulations were performed </w:t>
      </w:r>
      <w:r w:rsidR="006B5C9A">
        <w:rPr>
          <w:rFonts w:ascii="Times New Roman" w:hAnsi="Times New Roman"/>
          <w:szCs w:val="24"/>
          <w:lang w:eastAsia="zh-CN"/>
        </w:rPr>
        <w:t>in</w:t>
      </w:r>
      <w:r>
        <w:rPr>
          <w:rFonts w:ascii="Times New Roman" w:hAnsi="Times New Roman"/>
          <w:szCs w:val="24"/>
          <w:lang w:eastAsia="zh-CN"/>
        </w:rPr>
        <w:t xml:space="preserve"> the isothermal-isobaric ensemble at 1 </w:t>
      </w:r>
      <w:r w:rsidRPr="006E6684">
        <w:rPr>
          <w:rFonts w:ascii="Times New Roman" w:hAnsi="Times New Roman"/>
          <w:i/>
          <w:szCs w:val="24"/>
          <w:lang w:eastAsia="zh-CN"/>
        </w:rPr>
        <w:t>atm</w:t>
      </w:r>
      <w:r>
        <w:rPr>
          <w:rFonts w:ascii="Times New Roman" w:hAnsi="Times New Roman"/>
          <w:szCs w:val="24"/>
          <w:lang w:eastAsia="zh-CN"/>
        </w:rPr>
        <w:t xml:space="preserve"> and 298 </w:t>
      </w:r>
      <w:r w:rsidRPr="006E6684">
        <w:rPr>
          <w:rFonts w:ascii="Times New Roman" w:hAnsi="Times New Roman"/>
          <w:i/>
          <w:szCs w:val="24"/>
          <w:lang w:eastAsia="zh-CN"/>
        </w:rPr>
        <w:t>K</w:t>
      </w:r>
      <w:r>
        <w:rPr>
          <w:rFonts w:ascii="Times New Roman" w:hAnsi="Times New Roman"/>
          <w:szCs w:val="24"/>
          <w:lang w:eastAsia="zh-CN"/>
        </w:rPr>
        <w:t xml:space="preserve"> for a single acetophenone solute in solvent boxes of ca. 40 × 40  × 40 Å</w:t>
      </w:r>
      <w:r w:rsidRPr="006E6684">
        <w:rPr>
          <w:rFonts w:ascii="Times New Roman" w:hAnsi="Times New Roman"/>
          <w:szCs w:val="24"/>
          <w:vertAlign w:val="superscript"/>
          <w:lang w:eastAsia="zh-CN"/>
        </w:rPr>
        <w:t>3</w:t>
      </w:r>
      <w:r>
        <w:rPr>
          <w:rFonts w:ascii="Times New Roman" w:hAnsi="Times New Roman"/>
          <w:szCs w:val="24"/>
          <w:lang w:eastAsia="zh-CN"/>
        </w:rPr>
        <w:t>.  The solvents considered in this work cover a wide range of polarities, including carbon tetrachloride (CCl</w:t>
      </w:r>
      <w:r w:rsidRPr="006E6684">
        <w:rPr>
          <w:rFonts w:ascii="Times New Roman" w:hAnsi="Times New Roman"/>
          <w:szCs w:val="24"/>
          <w:vertAlign w:val="subscript"/>
          <w:lang w:eastAsia="zh-CN"/>
        </w:rPr>
        <w:t>4</w:t>
      </w:r>
      <w:r>
        <w:rPr>
          <w:rFonts w:ascii="Times New Roman" w:hAnsi="Times New Roman"/>
          <w:szCs w:val="24"/>
          <w:lang w:eastAsia="zh-CN"/>
        </w:rPr>
        <w:t>), n-hexane, diethyl ether (DEET), N,N-dimethyl acetamide (DMA), chloroform (CHCl</w:t>
      </w:r>
      <w:r w:rsidRPr="006E6684">
        <w:rPr>
          <w:rFonts w:ascii="Times New Roman" w:hAnsi="Times New Roman"/>
          <w:szCs w:val="24"/>
          <w:vertAlign w:val="subscript"/>
          <w:lang w:eastAsia="zh-CN"/>
        </w:rPr>
        <w:t>3</w:t>
      </w:r>
      <w:r>
        <w:rPr>
          <w:rFonts w:ascii="Times New Roman" w:hAnsi="Times New Roman"/>
          <w:szCs w:val="24"/>
          <w:lang w:eastAsia="zh-CN"/>
        </w:rPr>
        <w:t xml:space="preserve">), </w:t>
      </w:r>
      <w:r>
        <w:rPr>
          <w:rFonts w:ascii="Times New Roman" w:hAnsi="Times New Roman"/>
          <w:szCs w:val="24"/>
          <w:lang w:eastAsia="zh-CN"/>
        </w:rPr>
        <w:lastRenderedPageBreak/>
        <w:t>acetonitrile (MeCN), methanol (MeOH) and water.  All calculations were performed using a locally modified version of the CHARMM software package</w:t>
      </w:r>
      <w:r w:rsidR="007E22D4">
        <w:rPr>
          <w:rFonts w:ascii="Times New Roman" w:hAnsi="Times New Roman"/>
          <w:szCs w:val="24"/>
          <w:lang w:eastAsia="zh-CN"/>
        </w:rPr>
        <w:fldChar w:fldCharType="begin"/>
      </w:r>
      <w:r w:rsidR="007E22D4">
        <w:rPr>
          <w:rFonts w:ascii="Times New Roman" w:hAnsi="Times New Roman"/>
          <w:szCs w:val="24"/>
          <w:lang w:eastAsia="zh-CN"/>
        </w:rPr>
        <w:instrText xml:space="preserve"> ADDIN EN.CITE &lt;EndNote&gt;&lt;Cite&gt;&lt;Author&gt;Brooks&lt;/Author&gt;&lt;Year&gt;2009&lt;/Year&gt;&lt;IDText&gt;CHARMM: The Biomolecular Simulation Program B&lt;/IDText&gt;&lt;DisplayText&gt;&lt;style face="superscript"&gt;39&lt;/style&gt;&lt;/DisplayText&gt;&lt;record&gt;&lt;isbn&gt;1096-987X&lt;/isbn&gt;&lt;titles&gt;&lt;title&gt;CHARMM: The Biomolecular Simulation Program B&lt;/title&gt;&lt;secondary-title&gt;Journal of computational chemistry&lt;/secondary-title&gt;&lt;/titles&gt;&lt;pages&gt;1545-1614&lt;/pages&gt;&lt;urls&gt;&lt;pdf-urls&gt;&lt;url&gt;file:///C:/Users/agrof/Mendeley Desktop/Brooks et al/Journal of computational chemistry/BROOKS et al. - 2009 - CHARMM The Biomolecular Simulation Program B.pdf&lt;/url&gt;&lt;/pdf-urls&gt;&lt;/urls&gt;&lt;number&gt;10&lt;/number&gt;&lt;contributors&gt;&lt;authors&gt;&lt;author&gt;Brooks, B. R.&lt;/author&gt;&lt;author&gt;Iii, C. L. Brooks&lt;/author&gt;&lt;author&gt;A. D. Mackerell,, Jr.&lt;/author&gt;&lt;author&gt;Nilsson, L.&lt;/author&gt;&lt;author&gt;Petrella, R. J.&lt;/author&gt;&lt;author&gt;Roux, B.&lt;/author&gt;&lt;author&gt;Won, Y.&lt;/author&gt;&lt;author&gt;Archontis, G.&lt;/author&gt;&lt;author&gt;Bartels, C.&lt;/author&gt;&lt;author&gt;Boresch, S.&lt;/author&gt;&lt;author&gt;Caflisch, A.&lt;/author&gt;&lt;author&gt;Caves, L.&lt;/author&gt;&lt;author&gt;Cui, Q.&lt;/author&gt;&lt;author&gt;Dinner, A. R.&lt;/author&gt;&lt;author&gt;Feig, M.&lt;/author&gt;&lt;author&gt;Fischer, S.&lt;/author&gt;&lt;author&gt;Gao, J.&lt;/author&gt;&lt;author&gt;Hodoscek, M. W. I.&lt;/author&gt;&lt;author&gt;Karplus, M.&lt;/author&gt;&lt;/authors&gt;&lt;/contributors&gt;&lt;added-date format="utc"&gt;1509389874&lt;/added-date&gt;&lt;ref-type name="Journal Article"&gt;17&lt;/ref-type&gt;&lt;dates&gt;&lt;year&gt;2009&lt;/year&gt;&lt;/dates&gt;&lt;rec-number&gt;1195&lt;/rec-number&gt;&lt;last-updated-date format="utc"&gt;1509389874&lt;/last-updated-date&gt;&lt;electronic-resource-num&gt;10.1002/jcc&lt;/electronic-resource-num&gt;&lt;volume&gt;30&lt;/volume&gt;&lt;/record&gt;&lt;/Cite&gt;&lt;/EndNote&gt;</w:instrText>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39</w:t>
      </w:r>
      <w:r w:rsidR="007E22D4">
        <w:rPr>
          <w:rFonts w:ascii="Times New Roman" w:hAnsi="Times New Roman"/>
          <w:szCs w:val="24"/>
          <w:lang w:eastAsia="zh-CN"/>
        </w:rPr>
        <w:fldChar w:fldCharType="end"/>
      </w:r>
      <w:r>
        <w:rPr>
          <w:rFonts w:ascii="Times New Roman" w:hAnsi="Times New Roman"/>
          <w:szCs w:val="24"/>
          <w:lang w:eastAsia="zh-CN"/>
        </w:rPr>
        <w:t>.  The potential energy surface was described using a combined quantum mechanics and molecular mechanics (QM/MM) approach, in which the solute, acetophenone, was represented by PM3</w:t>
      </w:r>
      <w:r w:rsidR="007E22D4">
        <w:rPr>
          <w:rFonts w:ascii="Times New Roman" w:hAnsi="Times New Roman"/>
          <w:szCs w:val="24"/>
          <w:lang w:eastAsia="zh-CN"/>
        </w:rPr>
        <w:fldChar w:fldCharType="begin">
          <w:fldData xml:space="preserve">PEVuZE5vdGU+PENpdGU+PEF1dGhvcj5TdGV3YXJ0PC9BdXRob3I+PFllYXI+MTk4OTwvWWVhcj48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</w:fldData>
        </w:fldChar>
      </w:r>
      <w:r w:rsidR="007E22D4">
        <w:rPr>
          <w:rFonts w:ascii="Times New Roman" w:hAnsi="Times New Roman"/>
          <w:szCs w:val="24"/>
          <w:lang w:eastAsia="zh-CN"/>
        </w:rPr>
        <w:instrText xml:space="preserve"> ADDIN EN.CITE </w:instrText>
      </w:r>
      <w:r w:rsidR="007E22D4">
        <w:rPr>
          <w:rFonts w:ascii="Times New Roman" w:hAnsi="Times New Roman"/>
          <w:szCs w:val="24"/>
          <w:lang w:eastAsia="zh-CN"/>
        </w:rPr>
        <w:fldChar w:fldCharType="begin">
          <w:fldData xml:space="preserve">PEVuZE5vdGU+PENpdGU+PEF1dGhvcj5TdGV3YXJ0PC9BdXRob3I+PFllYXI+MTk4OTwvWWVhcj48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</w:fldData>
        </w:fldChar>
      </w:r>
      <w:r w:rsidR="007E22D4">
        <w:rPr>
          <w:rFonts w:ascii="Times New Roman" w:hAnsi="Times New Roman"/>
          <w:szCs w:val="24"/>
          <w:lang w:eastAsia="zh-CN"/>
        </w:rPr>
        <w:instrText xml:space="preserve"> ADDIN EN.CITE.DATA </w:instrText>
      </w:r>
      <w:r w:rsidR="007E22D4">
        <w:rPr>
          <w:rFonts w:ascii="Times New Roman" w:hAnsi="Times New Roman"/>
          <w:szCs w:val="24"/>
          <w:lang w:eastAsia="zh-CN"/>
        </w:rPr>
      </w:r>
      <w:r w:rsidR="007E22D4">
        <w:rPr>
          <w:rFonts w:ascii="Times New Roman" w:hAnsi="Times New Roman"/>
          <w:szCs w:val="24"/>
          <w:lang w:eastAsia="zh-CN"/>
        </w:rPr>
        <w:fldChar w:fldCharType="end"/>
      </w:r>
      <w:r w:rsidR="007E22D4">
        <w:rPr>
          <w:rFonts w:ascii="Times New Roman" w:hAnsi="Times New Roman"/>
          <w:szCs w:val="24"/>
          <w:lang w:eastAsia="zh-CN"/>
        </w:rPr>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48-50</w:t>
      </w:r>
      <w:r w:rsidR="007E22D4">
        <w:rPr>
          <w:rFonts w:ascii="Times New Roman" w:hAnsi="Times New Roman"/>
          <w:szCs w:val="24"/>
          <w:lang w:eastAsia="zh-CN"/>
        </w:rPr>
        <w:fldChar w:fldCharType="end"/>
      </w:r>
      <w:r>
        <w:rPr>
          <w:rFonts w:ascii="Times New Roman" w:hAnsi="Times New Roman"/>
          <w:szCs w:val="24"/>
          <w:lang w:eastAsia="zh-CN"/>
        </w:rPr>
        <w:t xml:space="preserve"> and the organic solvents are modeled with the OPLS-AA</w:t>
      </w:r>
      <w:r w:rsidR="007E22D4">
        <w:rPr>
          <w:rFonts w:ascii="Times New Roman" w:hAnsi="Times New Roman"/>
          <w:szCs w:val="24"/>
          <w:lang w:eastAsia="zh-CN"/>
        </w:rPr>
        <w:fldChar w:fldCharType="begin">
          <w:fldData xml:space="preserve">PEVuZE5vdGU+PENpdGU+PEF1dGhvcj5Kb3JnZW5zZW48L0F1dGhvcj48WWVhcj4xOTk2PC9ZZWFy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PEVuZE5vdGU+PENpdGU+PEF1dGhvcj5Kb3JnZW5zZW48L0F1dGhvcj48WWVhcj4xOTk2PC9ZZWFy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7E22D4">
        <w:rPr>
          <w:rFonts w:ascii="Times New Roman" w:hAnsi="Times New Roman"/>
          <w:szCs w:val="24"/>
          <w:lang w:eastAsia="zh-CN"/>
        </w:rPr>
      </w:r>
      <w:r w:rsidR="007E22D4">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51, 52</w:t>
      </w:r>
      <w:r w:rsidR="007E22D4">
        <w:rPr>
          <w:rFonts w:ascii="Times New Roman" w:hAnsi="Times New Roman"/>
          <w:szCs w:val="24"/>
          <w:lang w:eastAsia="zh-CN"/>
        </w:rPr>
        <w:fldChar w:fldCharType="end"/>
      </w:r>
      <w:r>
        <w:rPr>
          <w:rFonts w:ascii="Times New Roman" w:hAnsi="Times New Roman"/>
          <w:szCs w:val="24"/>
          <w:lang w:eastAsia="zh-CN"/>
        </w:rPr>
        <w:t xml:space="preserve"> force field.  Following an initial equilibration, molecular dynamics was carried out for 2</w:t>
      </w:r>
      <w:r w:rsidR="00AF1D65">
        <w:rPr>
          <w:rFonts w:ascii="Times New Roman" w:hAnsi="Times New Roman"/>
          <w:szCs w:val="24"/>
          <w:lang w:eastAsia="zh-CN"/>
        </w:rPr>
        <w:t>-4</w:t>
      </w:r>
      <w:r>
        <w:rPr>
          <w:rFonts w:ascii="Times New Roman" w:hAnsi="Times New Roman"/>
          <w:szCs w:val="24"/>
          <w:lang w:eastAsia="zh-CN"/>
        </w:rPr>
        <w:t xml:space="preserve"> </w:t>
      </w:r>
      <w:r w:rsidRPr="006E6684">
        <w:rPr>
          <w:rFonts w:ascii="Times New Roman" w:hAnsi="Times New Roman"/>
          <w:i/>
          <w:szCs w:val="24"/>
          <w:lang w:eastAsia="zh-CN"/>
        </w:rPr>
        <w:t>ns</w:t>
      </w:r>
      <w:r>
        <w:rPr>
          <w:rFonts w:ascii="Times New Roman" w:hAnsi="Times New Roman"/>
          <w:szCs w:val="24"/>
          <w:lang w:eastAsia="zh-CN"/>
        </w:rPr>
        <w:t xml:space="preserve"> at a 1-fs time step, during which coordinates were saved on every 10 </w:t>
      </w:r>
      <w:r w:rsidRPr="006E6684">
        <w:rPr>
          <w:rFonts w:ascii="Times New Roman" w:hAnsi="Times New Roman"/>
          <w:i/>
          <w:szCs w:val="24"/>
          <w:lang w:eastAsia="zh-CN"/>
        </w:rPr>
        <w:t>fs</w:t>
      </w:r>
      <w:r>
        <w:rPr>
          <w:rFonts w:ascii="Times New Roman" w:hAnsi="Times New Roman"/>
          <w:szCs w:val="24"/>
          <w:lang w:eastAsia="zh-CN"/>
        </w:rPr>
        <w:t xml:space="preserve">, sufficient for the analyses and Fourier transform of the response functions.  </w:t>
      </w:r>
      <w:r w:rsidR="006D3358">
        <w:rPr>
          <w:rFonts w:ascii="Times New Roman" w:hAnsi="Times New Roman"/>
          <w:szCs w:val="24"/>
          <w:lang w:eastAsia="zh-CN"/>
        </w:rPr>
        <w:t>The normal mode was determined in a similar fashion to reference (</w:t>
      </w:r>
      <w:r w:rsidR="00E4443D">
        <w:rPr>
          <w:rFonts w:ascii="Times New Roman" w:hAnsi="Times New Roman"/>
          <w:color w:val="FF0000"/>
          <w:szCs w:val="24"/>
          <w:lang w:eastAsia="zh-CN"/>
        </w:rPr>
        <w:t>Olso</w:t>
      </w:r>
      <w:r w:rsidR="006D3358" w:rsidRPr="006D3358">
        <w:rPr>
          <w:rFonts w:ascii="Times New Roman" w:hAnsi="Times New Roman"/>
          <w:color w:val="FF0000"/>
          <w:szCs w:val="24"/>
          <w:lang w:eastAsia="zh-CN"/>
        </w:rPr>
        <w:t>n, Grofe…</w:t>
      </w:r>
      <w:r w:rsidR="006D3358">
        <w:rPr>
          <w:rFonts w:ascii="Times New Roman" w:hAnsi="Times New Roman"/>
          <w:szCs w:val="24"/>
          <w:lang w:eastAsia="zh-CN"/>
        </w:rPr>
        <w:t>)</w:t>
      </w:r>
      <w:r w:rsidRPr="003F0EAF">
        <w:rPr>
          <w:rFonts w:ascii="Times New Roman" w:hAnsi="Times New Roman"/>
          <w:szCs w:val="24"/>
          <w:lang w:eastAsia="zh-CN"/>
        </w:rPr>
        <w:t>,</w:t>
      </w:r>
      <w:r w:rsidR="003F0EAF" w:rsidRPr="003F0EAF">
        <w:rPr>
          <w:rFonts w:ascii="Times New Roman" w:hAnsi="Times New Roman"/>
          <w:szCs w:val="24"/>
          <w:lang w:eastAsia="zh-CN"/>
        </w:rPr>
        <w:t xml:space="preserve"> and</w:t>
      </w:r>
      <w:r w:rsidRPr="003F0EAF">
        <w:rPr>
          <w:rFonts w:ascii="Times New Roman" w:hAnsi="Times New Roman"/>
          <w:szCs w:val="24"/>
          <w:lang w:eastAsia="zh-CN"/>
        </w:rPr>
        <w:t xml:space="preserve"> QVP calculations were performed at the second-order perturbation level, called QVP2.</w:t>
      </w:r>
      <w:r>
        <w:rPr>
          <w:rFonts w:ascii="Times New Roman" w:hAnsi="Times New Roman"/>
          <w:szCs w:val="24"/>
          <w:lang w:eastAsia="zh-CN"/>
        </w:rPr>
        <w:t xml:space="preserve"> </w:t>
      </w:r>
    </w:p>
    <w:p w14:paraId="2D9244DC" w14:textId="77777777" w:rsidR="00C70F4B" w:rsidRDefault="00C70F4B" w:rsidP="00C70F4B">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The QVP model provides a trajectory of vibrational frequencies from that it is possible to calculate the linear infrared (IR) spectrum and the nonlinear 2DIR</w:t>
      </w:r>
      <w:r w:rsidR="001B3206">
        <w:rPr>
          <w:rFonts w:ascii="Times New Roman" w:hAnsi="Times New Roman"/>
          <w:szCs w:val="24"/>
          <w:lang w:eastAsia="zh-CN"/>
        </w:rPr>
        <w:t xml:space="preserve"> numerically</w:t>
      </w:r>
      <w:r>
        <w:rPr>
          <w:rFonts w:ascii="Times New Roman" w:hAnsi="Times New Roman"/>
          <w:szCs w:val="24"/>
          <w:lang w:eastAsia="zh-CN"/>
        </w:rPr>
        <w:t xml:space="preserve"> based on the response formalism.</w:t>
      </w:r>
      <w:r w:rsidR="007E22D4">
        <w:rPr>
          <w:rFonts w:ascii="Times New Roman" w:hAnsi="Times New Roman"/>
          <w:szCs w:val="24"/>
          <w:lang w:eastAsia="zh-CN"/>
        </w:rPr>
        <w:fldChar w:fldCharType="begin"/>
      </w:r>
      <w:r w:rsidR="00332174">
        <w:rPr>
          <w:rFonts w:ascii="Times New Roman" w:hAnsi="Times New Roman"/>
          <w:szCs w:val="24"/>
          <w:lang w:eastAsia="zh-CN"/>
        </w:rPr>
        <w:instrText xml:space="preserve"> ADDIN EN.CITE &lt;EndNote&gt;&lt;Cite&gt;&lt;Author&gt;Cho&lt;/Author&gt;&lt;Year&gt;2009&lt;/Year&gt;&lt;IDText&gt;Two-Dimensional Optical Spectroscopy&lt;/IDText&gt;&lt;DisplayText&gt;&lt;style face="superscript"&gt;53, 54&lt;/style&gt;&lt;/DisplayText&gt;&lt;record&gt;&lt;urls&gt;&lt;related-urls&gt;&lt;url&gt;https://books.google.com/books?id=Kz3-sefCiXoC&amp;amp;pgis=1&lt;/url&gt;&lt;/related-urls&gt;&lt;/urls&gt;&lt;isbn&gt;1420084305&lt;/isbn&gt;&lt;titles&gt;&lt;title&gt;Two-Dimensional Optical Spectroscopy&lt;/title&gt;&lt;/titles&gt;&lt;pages&gt;385-385&lt;/pages&gt;&lt;urls&gt;&lt;pdf-urls&gt;&lt;url&gt;file:///C:/Users/agrof/Mendeley Desktop/Cho/Unknown/Cho - 2009 - Two-Dimensional Optical Spectroscopy.pdf&lt;/url&gt;&lt;/pdf-urls&gt;&lt;/urls&gt;&lt;contributors&gt;&lt;authors&gt;&lt;author&gt;Cho, Minhaeng&lt;/author&gt;&lt;/authors&gt;&lt;/contributors&gt;&lt;added-date format="utc"&gt;1509389872&lt;/added-date&gt;&lt;ref-type name="Book"&gt;6&lt;/ref-type&gt;&lt;dates&gt;&lt;year&gt;2009&lt;/year&gt;&lt;/dates&gt;&lt;rec-number&gt;1066&lt;/rec-number&gt;&lt;last-updated-date format="utc"&gt;1509389872&lt;/last-updated-date&gt;&lt;electronic-resource-num&gt;10.1021/ja910176w&lt;/electronic-resource-num&gt;&lt;/record&gt;&lt;/Cite&gt;&lt;Cite&gt;&lt;Author&gt;Mukamel&lt;/Author&gt;&lt;Year&gt;1999&lt;/Year&gt;&lt;IDText&gt;Principles of nonlinear optical spectroscopy&lt;/IDText&gt;&lt;record&gt;&lt;titles&gt;&lt;title&gt;Principles of nonlinear optical spectroscopy&lt;/title&gt;&lt;/titles&gt;&lt;contributors&gt;&lt;authors&gt;&lt;author&gt;Mukamel, S.&lt;/author&gt;&lt;/authors&gt;&lt;/contributors&gt;&lt;added-date format="utc"&gt;1509389867&lt;/added-date&gt;&lt;pub-location&gt;New York; Oxford&lt;/pub-location&gt;&lt;ref-type name="Book"&gt;6&lt;/ref-type&gt;&lt;dates&gt;&lt;year&gt;1999&lt;/year&gt;&lt;/dates&gt;&lt;rec-number&gt;812&lt;/rec-number&gt;&lt;publisher&gt;Oxford University Press&lt;/publisher&gt;&lt;last-updated-date format="utc"&gt;1509389867&lt;/last-updated-date&gt;&lt;/record&gt;&lt;/Cite&gt;&lt;/EndNote&gt;</w:instrText>
      </w:r>
      <w:r w:rsidR="007E22D4">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53, 54</w:t>
      </w:r>
      <w:r w:rsidR="007E22D4">
        <w:rPr>
          <w:rFonts w:ascii="Times New Roman" w:hAnsi="Times New Roman"/>
          <w:szCs w:val="24"/>
          <w:lang w:eastAsia="zh-CN"/>
        </w:rPr>
        <w:fldChar w:fldCharType="end"/>
      </w:r>
      <w:r>
        <w:rPr>
          <w:rFonts w:ascii="Times New Roman" w:hAnsi="Times New Roman"/>
          <w:szCs w:val="24"/>
          <w:lang w:eastAsia="zh-CN"/>
        </w:rPr>
        <w:t xml:space="preserve">  The linear absorption line shape</w:t>
      </w:r>
      <w:r w:rsidR="007E22D4">
        <w:rPr>
          <w:rFonts w:ascii="Times New Roman" w:hAnsi="Times New Roman"/>
          <w:szCs w:val="24"/>
          <w:lang w:eastAsia="zh-CN"/>
        </w:rPr>
        <w:fldChar w:fldCharType="begin">
          <w:fldData xml:space="preserve">PEVuZE5vdGU+PENpdGU+PEF1dGhvcj5Ta2lubmVyPC9BdXRob3I+PFllYXI+MjAwNzwvWWVhcj48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</w:fldData>
        </w:fldChar>
      </w:r>
      <w:r w:rsidR="007E22D4">
        <w:rPr>
          <w:rFonts w:ascii="Times New Roman" w:hAnsi="Times New Roman"/>
          <w:szCs w:val="24"/>
          <w:lang w:eastAsia="zh-CN"/>
        </w:rPr>
        <w:instrText xml:space="preserve"> ADDIN EN.CITE </w:instrText>
      </w:r>
      <w:r w:rsidR="007E22D4">
        <w:rPr>
          <w:rFonts w:ascii="Times New Roman" w:hAnsi="Times New Roman"/>
          <w:szCs w:val="24"/>
          <w:lang w:eastAsia="zh-CN"/>
        </w:rPr>
        <w:fldChar w:fldCharType="begin">
          <w:fldData xml:space="preserve">PEVuZE5vdGU+PENpdGU+PEF1dGhvcj5Ta2lubmVyPC9BdXRob3I+PFllYXI+MjAwNzwvWWVhcj48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</w:fldData>
        </w:fldChar>
      </w:r>
      <w:r w:rsidR="007E22D4">
        <w:rPr>
          <w:rFonts w:ascii="Times New Roman" w:hAnsi="Times New Roman"/>
          <w:szCs w:val="24"/>
          <w:lang w:eastAsia="zh-CN"/>
        </w:rPr>
        <w:instrText xml:space="preserve"> ADDIN EN.CITE.DATA </w:instrText>
      </w:r>
      <w:r w:rsidR="007E22D4">
        <w:rPr>
          <w:rFonts w:ascii="Times New Roman" w:hAnsi="Times New Roman"/>
          <w:szCs w:val="24"/>
          <w:lang w:eastAsia="zh-CN"/>
        </w:rPr>
      </w:r>
      <w:r w:rsidR="007E22D4">
        <w:rPr>
          <w:rFonts w:ascii="Times New Roman" w:hAnsi="Times New Roman"/>
          <w:szCs w:val="24"/>
          <w:lang w:eastAsia="zh-CN"/>
        </w:rPr>
        <w:fldChar w:fldCharType="end"/>
      </w:r>
      <w:r w:rsidR="007E22D4">
        <w:rPr>
          <w:rFonts w:ascii="Times New Roman" w:hAnsi="Times New Roman"/>
          <w:szCs w:val="24"/>
          <w:lang w:eastAsia="zh-CN"/>
        </w:rPr>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55-57</w:t>
      </w:r>
      <w:r w:rsidR="007E22D4">
        <w:rPr>
          <w:rFonts w:ascii="Times New Roman" w:hAnsi="Times New Roman"/>
          <w:szCs w:val="24"/>
          <w:lang w:eastAsia="zh-CN"/>
        </w:rPr>
        <w:fldChar w:fldCharType="end"/>
      </w:r>
      <w:r>
        <w:rPr>
          <w:rFonts w:ascii="Times New Roman" w:hAnsi="Times New Roman"/>
          <w:szCs w:val="24"/>
          <w:lang w:eastAsia="zh-CN"/>
        </w:rPr>
        <w:t xml:space="preserve"> was calculated using </w:t>
      </w:r>
    </w:p>
    <w:p w14:paraId="5F68889B" w14:textId="77777777" w:rsidR="00C70F4B" w:rsidRPr="00F81122" w:rsidRDefault="00BC23B8" w:rsidP="00C70F4B">
      <w:pPr>
        <w:pStyle w:val="TAMainText"/>
        <w:spacing w:after="240"/>
        <w:ind w:firstLine="720"/>
        <w:jc w:val="left"/>
        <w:rPr>
          <w:rFonts w:ascii="Times New Roman" w:hAnsi="Times New Roman"/>
          <w:szCs w:val="24"/>
          <w:lang w:eastAsia="zh-CN"/>
        </w:rPr>
      </w:pPr>
      <m:oMathPara>
        <m:oMath>
          <m:eqArr>
            <m:eqArrPr>
              <m:maxDist m:val="1"/>
              <m:ctrlPr>
                <w:ins w:id="107" w:author="Jiali Gao" w:date="2017-11-07T18:36:00Z">
                  <w:rPr>
                    <w:rFonts w:ascii="Cambria Math" w:hAnsi="Cambria Math"/>
                    <w:i/>
                    <w:szCs w:val="24"/>
                    <w:lang w:eastAsia="zh-CN"/>
                  </w:rPr>
                </w:ins>
              </m:ctrlPr>
            </m:eqArrPr>
            <m:e>
              <m:r>
                <w:rPr>
                  <w:rFonts w:ascii="Cambria Math" w:hAnsi="Cambria Math"/>
                  <w:szCs w:val="24"/>
                  <w:lang w:eastAsia="zh-CN"/>
                </w:rPr>
                <m:t>I</m:t>
              </m:r>
              <m:d>
                <m:dPr>
                  <m:ctrlPr>
                    <w:ins w:id="108" w:author="Jiali Gao" w:date="2017-11-07T18:36:00Z">
                      <w:rPr>
                        <w:rFonts w:ascii="Cambria Math" w:hAnsi="Cambria Math"/>
                        <w:i/>
                        <w:szCs w:val="24"/>
                        <w:lang w:eastAsia="zh-CN"/>
                      </w:rPr>
                    </w:ins>
                  </m:ctrlPr>
                </m:dPr>
                <m:e>
                  <m:r>
                    <w:rPr>
                      <w:rFonts w:ascii="Cambria Math" w:hAnsi="Cambria Math"/>
                      <w:szCs w:val="24"/>
                      <w:lang w:eastAsia="zh-CN"/>
                    </w:rPr>
                    <m:t>ω</m:t>
                  </m:r>
                </m:e>
              </m:d>
              <m:r>
                <w:rPr>
                  <w:rFonts w:ascii="Cambria Math" w:hAnsi="Cambria Math"/>
                  <w:szCs w:val="24"/>
                  <w:lang w:eastAsia="zh-CN"/>
                </w:rPr>
                <m:t xml:space="preserve"> ~ Re </m:t>
              </m:r>
              <m:nary>
                <m:naryPr>
                  <m:ctrlPr>
                    <w:ins w:id="109" w:author="Jiali Gao" w:date="2017-11-07T18:36:00Z">
                      <w:rPr>
                        <w:rFonts w:ascii="Cambria Math" w:hAnsi="Cambria Math"/>
                        <w:i/>
                        <w:szCs w:val="24"/>
                        <w:lang w:eastAsia="zh-CN"/>
                      </w:rPr>
                    </w:ins>
                  </m:ctrlPr>
                </m:naryPr>
                <m:sub>
                  <m:r>
                    <w:rPr>
                      <w:rFonts w:ascii="Cambria Math" w:hAnsi="Cambria Math"/>
                      <w:szCs w:val="24"/>
                      <w:lang w:eastAsia="zh-CN"/>
                    </w:rPr>
                    <m:t>0</m:t>
                  </m:r>
                </m:sub>
                <m:sup>
                  <m:sSub>
                    <m:sSubPr>
                      <m:ctrlPr>
                        <w:ins w:id="110" w:author="Jiali Gao" w:date="2017-11-07T18:36:00Z">
                          <w:rPr>
                            <w:rFonts w:ascii="Cambria Math" w:hAnsi="Cambria Math"/>
                            <w:i/>
                            <w:szCs w:val="24"/>
                            <w:lang w:eastAsia="zh-CN"/>
                          </w:rPr>
                        </w:ins>
                      </m:ctrlPr>
                    </m:sSubPr>
                    <m:e>
                      <m:r>
                        <w:rPr>
                          <w:rFonts w:ascii="Cambria Math" w:hAnsi="Cambria Math"/>
                          <w:szCs w:val="24"/>
                          <w:lang w:eastAsia="zh-CN"/>
                        </w:rPr>
                        <m:t>t</m:t>
                      </m:r>
                    </m:e>
                    <m:sub>
                      <m:r>
                        <w:rPr>
                          <w:rFonts w:ascii="Cambria Math" w:hAnsi="Cambria Math"/>
                          <w:szCs w:val="24"/>
                          <w:lang w:eastAsia="zh-CN"/>
                        </w:rPr>
                        <m:t>max</m:t>
                      </m:r>
                    </m:sub>
                  </m:sSub>
                </m:sup>
                <m:e>
                  <m:r>
                    <w:rPr>
                      <w:rFonts w:ascii="Cambria Math" w:hAnsi="Cambria Math"/>
                      <w:szCs w:val="24"/>
                      <w:lang w:eastAsia="zh-CN"/>
                    </w:rPr>
                    <m:t xml:space="preserve">dt </m:t>
                  </m:r>
                  <m:sSup>
                    <m:sSupPr>
                      <m:ctrlPr>
                        <w:ins w:id="111" w:author="Jiali Gao" w:date="2017-11-07T18:36:00Z">
                          <w:rPr>
                            <w:rFonts w:ascii="Cambria Math" w:hAnsi="Cambria Math"/>
                            <w:i/>
                            <w:szCs w:val="24"/>
                            <w:lang w:eastAsia="zh-CN"/>
                          </w:rPr>
                        </w:ins>
                      </m:ctrlPr>
                    </m:sSupPr>
                    <m:e>
                      <m:r>
                        <w:rPr>
                          <w:rFonts w:ascii="Cambria Math" w:hAnsi="Cambria Math"/>
                          <w:szCs w:val="24"/>
                          <w:lang w:eastAsia="zh-CN"/>
                        </w:rPr>
                        <m:t>e</m:t>
                      </m:r>
                    </m:e>
                    <m:sup>
                      <m:r>
                        <w:rPr>
                          <w:rFonts w:ascii="Cambria Math" w:hAnsi="Cambria Math"/>
                          <w:szCs w:val="24"/>
                          <w:lang w:eastAsia="zh-CN"/>
                        </w:rPr>
                        <m:t>-i</m:t>
                      </m:r>
                      <m:d>
                        <m:dPr>
                          <m:begChr m:val="⟨"/>
                          <m:endChr m:val="⟩"/>
                          <m:ctrlPr>
                            <w:ins w:id="112" w:author="Jiali Gao" w:date="2017-11-07T18:36:00Z">
                              <w:rPr>
                                <w:rFonts w:ascii="Cambria Math" w:hAnsi="Cambria Math"/>
                                <w:i/>
                                <w:szCs w:val="24"/>
                                <w:lang w:eastAsia="zh-CN"/>
                              </w:rPr>
                            </w:ins>
                          </m:ctrlPr>
                        </m:dPr>
                        <m:e>
                          <m:r>
                            <w:rPr>
                              <w:rFonts w:ascii="Cambria Math" w:hAnsi="Cambria Math"/>
                              <w:szCs w:val="24"/>
                              <w:lang w:eastAsia="zh-CN"/>
                            </w:rPr>
                            <m:t>ω</m:t>
                          </m:r>
                        </m:e>
                      </m:d>
                      <m:r>
                        <w:rPr>
                          <w:rFonts w:ascii="Cambria Math" w:hAnsi="Cambria Math"/>
                          <w:szCs w:val="24"/>
                          <w:lang w:eastAsia="zh-CN"/>
                        </w:rPr>
                        <m:t>t</m:t>
                      </m:r>
                    </m:sup>
                  </m:sSup>
                  <m:r>
                    <w:rPr>
                      <w:rFonts w:ascii="Cambria Math" w:hAnsi="Cambria Math"/>
                      <w:szCs w:val="24"/>
                      <w:lang w:eastAsia="zh-CN"/>
                    </w:rPr>
                    <m:t>⟨</m:t>
                  </m:r>
                  <m:r>
                    <m:rPr>
                      <m:sty m:val="p"/>
                    </m:rPr>
                    <w:rPr>
                      <w:rFonts w:ascii="Cambria Math" w:hAnsi="Cambria Math"/>
                      <w:szCs w:val="24"/>
                      <w:lang w:eastAsia="zh-CN"/>
                    </w:rPr>
                    <m:t>exp⁡</m:t>
                  </m:r>
                  <m:r>
                    <w:rPr>
                      <w:rFonts w:ascii="Cambria Math" w:hAnsi="Cambria Math"/>
                      <w:szCs w:val="24"/>
                      <w:lang w:eastAsia="zh-CN"/>
                    </w:rPr>
                    <m:t>[i</m:t>
                  </m:r>
                  <m:nary>
                    <m:naryPr>
                      <m:ctrlPr>
                        <w:ins w:id="113" w:author="Jiali Gao" w:date="2017-11-07T18:36:00Z">
                          <w:rPr>
                            <w:rFonts w:ascii="Cambria Math" w:hAnsi="Cambria Math"/>
                            <w:i/>
                            <w:szCs w:val="24"/>
                            <w:lang w:eastAsia="zh-CN"/>
                          </w:rPr>
                        </w:ins>
                      </m:ctrlPr>
                    </m:naryPr>
                    <m:sub>
                      <m:r>
                        <w:rPr>
                          <w:rFonts w:ascii="Cambria Math" w:hAnsi="Cambria Math"/>
                          <w:szCs w:val="24"/>
                          <w:lang w:eastAsia="zh-CN"/>
                        </w:rPr>
                        <m:t>0</m:t>
                      </m:r>
                    </m:sub>
                    <m:sup>
                      <m:r>
                        <w:rPr>
                          <w:rFonts w:ascii="Cambria Math" w:hAnsi="Cambria Math"/>
                          <w:szCs w:val="24"/>
                          <w:lang w:eastAsia="zh-CN"/>
                        </w:rPr>
                        <m:t>t</m:t>
                      </m:r>
                    </m:sup>
                    <m:e>
                      <m:r>
                        <w:rPr>
                          <w:rFonts w:ascii="Cambria Math" w:hAnsi="Cambria Math"/>
                          <w:szCs w:val="24"/>
                          <w:lang w:eastAsia="zh-CN"/>
                        </w:rPr>
                        <m:t>d</m:t>
                      </m:r>
                      <m:sSup>
                        <m:sSupPr>
                          <m:ctrlPr>
                            <w:ins w:id="114" w:author="Jiali Gao" w:date="2017-11-07T18:36:00Z">
                              <w:rPr>
                                <w:rFonts w:ascii="Cambria Math" w:hAnsi="Cambria Math"/>
                                <w:i/>
                                <w:szCs w:val="24"/>
                                <w:lang w:eastAsia="zh-CN"/>
                              </w:rPr>
                            </w:ins>
                          </m:ctrlPr>
                        </m:sSupPr>
                        <m:e>
                          <m:r>
                            <w:rPr>
                              <w:rFonts w:ascii="Cambria Math" w:hAnsi="Cambria Math"/>
                              <w:szCs w:val="24"/>
                              <w:lang w:eastAsia="zh-CN"/>
                            </w:rPr>
                            <m:t>t</m:t>
                          </m:r>
                        </m:e>
                        <m:sup>
                          <m:r>
                            <w:rPr>
                              <w:rFonts w:ascii="Cambria Math" w:hAnsi="Cambria Math"/>
                              <w:szCs w:val="24"/>
                              <w:lang w:eastAsia="zh-CN"/>
                            </w:rPr>
                            <m:t>'</m:t>
                          </m:r>
                        </m:sup>
                      </m:sSup>
                      <m:r>
                        <w:rPr>
                          <w:rFonts w:ascii="Cambria Math" w:hAnsi="Cambria Math"/>
                          <w:szCs w:val="24"/>
                          <w:lang w:eastAsia="zh-CN"/>
                        </w:rPr>
                        <m:t xml:space="preserve"> δω(</m:t>
                      </m:r>
                      <m:sSup>
                        <m:sSupPr>
                          <m:ctrlPr>
                            <w:ins w:id="115" w:author="Jiali Gao" w:date="2017-11-07T18:36:00Z">
                              <w:rPr>
                                <w:rFonts w:ascii="Cambria Math" w:hAnsi="Cambria Math"/>
                                <w:i/>
                                <w:szCs w:val="24"/>
                                <w:lang w:eastAsia="zh-CN"/>
                              </w:rPr>
                            </w:ins>
                          </m:ctrlPr>
                        </m:sSupPr>
                        <m:e>
                          <m:r>
                            <w:rPr>
                              <w:rFonts w:ascii="Cambria Math" w:hAnsi="Cambria Math"/>
                              <w:szCs w:val="24"/>
                              <w:lang w:eastAsia="zh-CN"/>
                            </w:rPr>
                            <m:t>t</m:t>
                          </m:r>
                        </m:e>
                        <m:sup>
                          <m:r>
                            <w:rPr>
                              <w:rFonts w:ascii="Cambria Math" w:hAnsi="Cambria Math"/>
                              <w:szCs w:val="24"/>
                              <w:lang w:eastAsia="zh-CN"/>
                            </w:rPr>
                            <m:t>'</m:t>
                          </m:r>
                        </m:sup>
                      </m:sSup>
                      <m:r>
                        <w:rPr>
                          <w:rFonts w:ascii="Cambria Math" w:hAnsi="Cambria Math"/>
                          <w:szCs w:val="24"/>
                          <w:lang w:eastAsia="zh-CN"/>
                        </w:rPr>
                        <m:t>)]  ⟩</m:t>
                      </m:r>
                      <m:func>
                        <m:funcPr>
                          <m:ctrlPr>
                            <w:ins w:id="116" w:author="Jiali Gao" w:date="2017-11-07T18:36:00Z">
                              <w:rPr>
                                <w:rFonts w:ascii="Cambria Math" w:hAnsi="Cambria Math"/>
                                <w:i/>
                                <w:szCs w:val="24"/>
                                <w:lang w:eastAsia="zh-CN"/>
                              </w:rPr>
                            </w:ins>
                          </m:ctrlPr>
                        </m:funcPr>
                        <m:fName>
                          <m:r>
                            <m:rPr>
                              <m:sty m:val="p"/>
                            </m:rPr>
                            <w:rPr>
                              <w:rFonts w:ascii="Cambria Math" w:hAnsi="Cambria Math"/>
                              <w:szCs w:val="24"/>
                              <w:lang w:eastAsia="zh-CN"/>
                            </w:rPr>
                            <m:t>exp</m:t>
                          </m:r>
                        </m:fName>
                        <m:e>
                          <m:d>
                            <m:dPr>
                              <m:begChr m:val="["/>
                              <m:endChr m:val="]"/>
                              <m:ctrlPr>
                                <w:ins w:id="117" w:author="Jiali Gao" w:date="2017-11-07T18:36:00Z">
                                  <w:rPr>
                                    <w:rFonts w:ascii="Cambria Math" w:hAnsi="Cambria Math"/>
                                    <w:i/>
                                    <w:szCs w:val="24"/>
                                    <w:lang w:eastAsia="zh-CN"/>
                                  </w:rPr>
                                </w:ins>
                              </m:ctrlPr>
                            </m:dPr>
                            <m:e>
                              <m:r>
                                <w:rPr>
                                  <w:rFonts w:ascii="Cambria Math" w:hAnsi="Cambria Math"/>
                                  <w:szCs w:val="24"/>
                                  <w:lang w:eastAsia="zh-CN"/>
                                </w:rPr>
                                <m:t>-</m:t>
                              </m:r>
                              <m:f>
                                <m:fPr>
                                  <m:ctrlPr>
                                    <w:ins w:id="118" w:author="Jiali Gao" w:date="2017-11-07T18:36:00Z">
                                      <w:rPr>
                                        <w:rFonts w:ascii="Cambria Math" w:hAnsi="Cambria Math"/>
                                        <w:i/>
                                        <w:szCs w:val="24"/>
                                        <w:lang w:eastAsia="zh-CN"/>
                                      </w:rPr>
                                    </w:ins>
                                  </m:ctrlPr>
                                </m:fPr>
                                <m:num>
                                  <m:r>
                                    <w:rPr>
                                      <w:rFonts w:ascii="Cambria Math" w:hAnsi="Cambria Math"/>
                                      <w:szCs w:val="24"/>
                                      <w:lang w:eastAsia="zh-CN"/>
                                    </w:rPr>
                                    <m:t>t</m:t>
                                  </m:r>
                                </m:num>
                                <m:den>
                                  <m:r>
                                    <w:rPr>
                                      <w:rFonts w:ascii="Cambria Math" w:hAnsi="Cambria Math"/>
                                      <w:szCs w:val="24"/>
                                      <w:lang w:eastAsia="zh-CN"/>
                                    </w:rPr>
                                    <m:t>2</m:t>
                                  </m:r>
                                  <m:sSub>
                                    <m:sSubPr>
                                      <m:ctrlPr>
                                        <w:ins w:id="119" w:author="Jiali Gao" w:date="2017-11-07T18:36:00Z">
                                          <w:rPr>
                                            <w:rFonts w:ascii="Cambria Math" w:hAnsi="Cambria Math"/>
                                            <w:i/>
                                            <w:szCs w:val="24"/>
                                            <w:lang w:eastAsia="zh-CN"/>
                                          </w:rPr>
                                        </w:ins>
                                      </m:ctrlPr>
                                    </m:sSubPr>
                                    <m:e>
                                      <m:r>
                                        <w:rPr>
                                          <w:rFonts w:ascii="Cambria Math" w:hAnsi="Cambria Math"/>
                                          <w:szCs w:val="24"/>
                                          <w:lang w:eastAsia="zh-CN"/>
                                        </w:rPr>
                                        <m:t>T</m:t>
                                      </m:r>
                                    </m:e>
                                    <m:sub>
                                      <m:r>
                                        <w:rPr>
                                          <w:rFonts w:ascii="Cambria Math" w:hAnsi="Cambria Math"/>
                                          <w:szCs w:val="24"/>
                                          <w:lang w:eastAsia="zh-CN"/>
                                        </w:rPr>
                                        <m:t>1</m:t>
                                      </m:r>
                                    </m:sub>
                                  </m:sSub>
                                </m:den>
                              </m:f>
                            </m:e>
                          </m:d>
                        </m:e>
                      </m:func>
                      <m:r>
                        <w:rPr>
                          <w:rFonts w:ascii="Cambria Math" w:hAnsi="Cambria Math"/>
                          <w:szCs w:val="24"/>
                          <w:lang w:eastAsia="zh-CN"/>
                        </w:rPr>
                        <m:t xml:space="preserve"> </m:t>
                      </m:r>
                    </m:e>
                  </m:nary>
                </m:e>
              </m:nary>
              <m:r>
                <w:rPr>
                  <w:rFonts w:ascii="Cambria Math" w:hAnsi="Cambria Math"/>
                  <w:szCs w:val="24"/>
                  <w:lang w:eastAsia="zh-CN"/>
                </w:rPr>
                <m:t xml:space="preserve"> #</m:t>
              </m:r>
              <m:d>
                <m:dPr>
                  <m:ctrlPr>
                    <w:ins w:id="120" w:author="Jiali Gao" w:date="2017-11-07T18:36:00Z">
                      <w:rPr>
                        <w:rFonts w:ascii="Cambria Math" w:hAnsi="Cambria Math"/>
                        <w:i/>
                        <w:szCs w:val="24"/>
                        <w:lang w:eastAsia="zh-CN"/>
                      </w:rPr>
                    </w:ins>
                  </m:ctrlPr>
                </m:dPr>
                <m:e>
                  <m:r>
                    <w:rPr>
                      <w:rFonts w:ascii="Cambria Math" w:hAnsi="Cambria Math"/>
                      <w:szCs w:val="24"/>
                      <w:lang w:eastAsia="zh-CN"/>
                    </w:rPr>
                    <m:t>10</m:t>
                  </m:r>
                </m:e>
              </m:d>
            </m:e>
          </m:eqArr>
        </m:oMath>
      </m:oMathPara>
    </w:p>
    <w:p w14:paraId="484D9699" w14:textId="77777777" w:rsidR="00C70F4B" w:rsidRDefault="00C70F4B" w:rsidP="00C70F4B">
      <w:pPr>
        <w:pStyle w:val="TAMainText"/>
        <w:spacing w:after="240"/>
        <w:ind w:firstLine="0"/>
        <w:jc w:val="left"/>
        <w:rPr>
          <w:rFonts w:ascii="Times New Roman" w:hAnsi="Times New Roman"/>
          <w:szCs w:val="24"/>
          <w:lang w:eastAsia="zh-CN"/>
        </w:rPr>
      </w:pPr>
      <w:r>
        <w:rPr>
          <w:rFonts w:ascii="Times New Roman" w:hAnsi="Times New Roman"/>
          <w:szCs w:val="24"/>
          <w:lang w:eastAsia="zh-CN"/>
        </w:rPr>
        <w:t xml:space="preserve">where, </w:t>
      </w:r>
      <w:r w:rsidRPr="00F15182">
        <w:rPr>
          <w:position w:val="-12"/>
        </w:rPr>
        <w:object w:dxaOrig="220" w:dyaOrig="360" w14:anchorId="0D6BCF71">
          <v:shape id="_x0000_i1028" type="#_x0000_t75" style="width:12.1pt;height:17.85pt" o:ole="">
            <v:imagedata r:id="rId19" o:title=""/>
          </v:shape>
          <o:OLEObject Type="Embed" ProgID="Equation.DSMT4" ShapeID="_x0000_i1028" DrawAspect="Content" ObjectID="_1572871686" r:id="rId20"/>
        </w:object>
      </w:r>
      <w:r>
        <w:t xml:space="preserve"> </w:t>
      </w:r>
      <w:r>
        <w:rPr>
          <w:rFonts w:ascii="Times New Roman" w:hAnsi="Times New Roman"/>
          <w:szCs w:val="24"/>
          <w:lang w:eastAsia="zh-CN"/>
        </w:rPr>
        <w:t>is population relaxation time from the excited vibrational state.</w:t>
      </w:r>
      <w:r w:rsidR="00EE36FA">
        <w:rPr>
          <w:rFonts w:ascii="Times New Roman" w:hAnsi="Times New Roman"/>
          <w:szCs w:val="24"/>
          <w:lang w:eastAsia="zh-CN"/>
        </w:rPr>
        <w:t xml:space="preserve">  Additionally, the two dimensional </w:t>
      </w:r>
      <w:r w:rsidR="003153DC">
        <w:rPr>
          <w:rFonts w:ascii="Times New Roman" w:hAnsi="Times New Roman"/>
          <w:szCs w:val="24"/>
          <w:lang w:eastAsia="zh-CN"/>
        </w:rPr>
        <w:t>photon echo spectra were computed using a similar derivation of the nonlinear response functions</w:t>
      </w:r>
      <w:r w:rsidR="004A39B3">
        <w:rPr>
          <w:rFonts w:ascii="Times New Roman" w:hAnsi="Times New Roman"/>
          <w:szCs w:val="24"/>
          <w:lang w:eastAsia="zh-CN"/>
        </w:rPr>
        <w:t>.</w:t>
      </w:r>
      <w:r w:rsidR="007E22D4">
        <w:rPr>
          <w:rFonts w:ascii="Times New Roman" w:hAnsi="Times New Roman"/>
          <w:szCs w:val="24"/>
          <w:lang w:eastAsia="zh-CN"/>
        </w:rPr>
        <w:fldChar w:fldCharType="begin"/>
      </w:r>
      <w:r w:rsidR="007E22D4">
        <w:rPr>
          <w:rFonts w:ascii="Times New Roman" w:hAnsi="Times New Roman"/>
          <w:szCs w:val="24"/>
          <w:lang w:eastAsia="zh-CN"/>
        </w:rPr>
        <w:instrText xml:space="preserve"> ADDIN EN.CITE &lt;EndNote&gt;&lt;Cite&gt;&lt;Author&gt;Choi&lt;/Author&gt;&lt;Year&gt;2013&lt;/Year&gt;&lt;IDText&gt;Computational infrared and two-dimensional infrared photon echo spectroscopy of both wild-type and double mutant myoglobin-CO proteins&lt;/IDText&gt;&lt;DisplayText&gt;&lt;style face="superscript"&gt;56&lt;/style&gt;&lt;/DisplayText&gt;&lt;record&gt;&lt;isbn&gt;1520-6106&lt;/isbn&gt;&lt;titles&gt;&lt;title&gt;Computational infrared and two-dimensional infrared photon echo spectroscopy of both wild-type and double mutant myoglobin-CO proteins&lt;/title&gt;&lt;secondary-title&gt;Journal of Physical Chemistry B&lt;/secondary-title&gt;&lt;/titles&gt;&lt;pages&gt;15462-15478&lt;/pages&gt;&lt;urls&gt;&lt;pdf-urls&gt;&lt;url&gt;file:///C:/Users/agrof/Mendeley Desktop/Choi, Kwak, Cho/Journal of Physical Chemistry B/Choi, Kwak, Cho - 2013 - Computational infrared and two-dimensional infrared photon echo spectroscopy of both wild-type and double mutan.pdf&lt;/url&gt;&lt;/pdf-urls&gt;&lt;/urls&gt;&lt;number&gt;49&lt;/number&gt;&lt;contributors&gt;&lt;authors&gt;&lt;author&gt;Choi, Jun Ho&lt;/author&gt;&lt;author&gt;Kwak, Kyung Won&lt;/author&gt;&lt;author&gt;Cho, Minhaeng&lt;/author&gt;&lt;/authors&gt;&lt;/contributors&gt;&lt;added-date format="utc"&gt;1509389871&lt;/added-date&gt;&lt;ref-type name="Journal Article"&gt;17&lt;/ref-type&gt;&lt;dates&gt;&lt;year&gt;2013&lt;/year&gt;&lt;/dates&gt;&lt;rec-number&gt;958&lt;/rec-number&gt;&lt;last-updated-date format="utc"&gt;1509389871&lt;/last-updated-date&gt;&lt;electronic-resource-num&gt;10.1021/jp405210s&lt;/electronic-resource-num&gt;&lt;volume&gt;117&lt;/volume&gt;&lt;/record&gt;&lt;/Cite&gt;&lt;/EndNote&gt;</w:instrText>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56</w:t>
      </w:r>
      <w:r w:rsidR="007E22D4">
        <w:rPr>
          <w:rFonts w:ascii="Times New Roman" w:hAnsi="Times New Roman"/>
          <w:szCs w:val="24"/>
          <w:lang w:eastAsia="zh-CN"/>
        </w:rPr>
        <w:fldChar w:fldCharType="end"/>
      </w:r>
      <w:r w:rsidR="003153DC">
        <w:rPr>
          <w:rFonts w:ascii="Times New Roman" w:hAnsi="Times New Roman"/>
          <w:szCs w:val="24"/>
          <w:lang w:eastAsia="zh-CN"/>
        </w:rPr>
        <w:t xml:space="preserve"> This derivation of the response functions permits modelling of the non-gaussian fluctuations</w:t>
      </w:r>
      <w:r w:rsidR="004A39B3">
        <w:rPr>
          <w:rFonts w:ascii="Times New Roman" w:hAnsi="Times New Roman"/>
          <w:szCs w:val="24"/>
          <w:lang w:eastAsia="zh-CN"/>
        </w:rPr>
        <w:t>,</w:t>
      </w:r>
      <w:r w:rsidR="007E22D4">
        <w:rPr>
          <w:rFonts w:ascii="Times New Roman" w:hAnsi="Times New Roman"/>
          <w:szCs w:val="24"/>
          <w:lang w:eastAsia="zh-CN"/>
        </w:rPr>
        <w:fldChar w:fldCharType="begin"/>
      </w:r>
      <w:r w:rsidR="007E22D4">
        <w:rPr>
          <w:rFonts w:ascii="Times New Roman" w:hAnsi="Times New Roman"/>
          <w:szCs w:val="24"/>
          <w:lang w:eastAsia="zh-CN"/>
        </w:rPr>
        <w:instrText xml:space="preserve"> ADDIN EN.CITE &lt;EndNote&gt;&lt;Cite&gt;&lt;Author&gt;Kwac&lt;/Author&gt;&lt;Year&gt;2004&lt;/Year&gt;&lt;IDText&gt;Non-Gaussian statistics of amide I mode frequency fluctuation of N-methylacetamide in methanol solution: Linear and nonlinear vibrational spectra&lt;/IDText&gt;&lt;DisplayText&gt;&lt;style face="superscript"&gt;57&lt;/style&gt;&lt;/DisplayText&gt;&lt;record&gt;&lt;titles&gt;&lt;title&gt;Non-Gaussian statistics of amide I mode frequency fluctuation of N-methylacetamide in methanol solution: Linear and nonlinear vibrational spectra&lt;/title&gt;&lt;secondary-title&gt;Journal of Chemical Physics&lt;/secondary-title&gt;&lt;/titles&gt;&lt;pages&gt;1477-1490&lt;/pages&gt;&lt;urls&gt;&lt;pdf-urls&gt;&lt;url&gt;file:///C:/Users/agrof/Mendeley Desktop/Kwac, Lee, Cho/Journal of Chemical Physics/Kwac, Lee, Cho - 2004 - Non-Gaussian statistics of amide I mode frequency fluctuation of N-methylacetamide in methanol solution Linear a.pdf&lt;/url&gt;&lt;/pdf-urls&gt;&lt;/urls&gt;&lt;number&gt;3&lt;/number&gt;&lt;contributors&gt;&lt;authors&gt;&lt;author&gt;Kwac, Kijeong&lt;/author&gt;&lt;author&gt;Lee, Hochan&lt;/author&gt;&lt;author&gt;Cho, Minhaeng&lt;/author&gt;&lt;/authors&gt;&lt;/contributors&gt;&lt;added-date format="utc"&gt;1509389873&lt;/added-date&gt;&lt;ref-type name="Journal Article"&gt;17&lt;/ref-type&gt;&lt;dates&gt;&lt;year&gt;2004&lt;/year&gt;&lt;/dates&gt;&lt;rec-number&gt;1100&lt;/rec-number&gt;&lt;last-updated-date format="utc"&gt;1509389873&lt;/last-updated-date&gt;&lt;electronic-resource-num&gt;10.1063/1.1633549&lt;/electronic-resource-num&gt;&lt;volume&gt;120&lt;/volume&gt;&lt;/record&gt;&lt;/Cite&gt;&lt;/EndNote&gt;</w:instrText>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57</w:t>
      </w:r>
      <w:r w:rsidR="007E22D4">
        <w:rPr>
          <w:rFonts w:ascii="Times New Roman" w:hAnsi="Times New Roman"/>
          <w:szCs w:val="24"/>
          <w:lang w:eastAsia="zh-CN"/>
        </w:rPr>
        <w:fldChar w:fldCharType="end"/>
      </w:r>
      <w:r w:rsidR="003153DC">
        <w:rPr>
          <w:rFonts w:ascii="Times New Roman" w:hAnsi="Times New Roman"/>
          <w:szCs w:val="24"/>
          <w:lang w:eastAsia="zh-CN"/>
        </w:rPr>
        <w:t xml:space="preserve"> which is specifically useful for systems that have hydrogen bonding character</w:t>
      </w:r>
      <w:r w:rsidR="001B3206">
        <w:rPr>
          <w:rFonts w:ascii="Times New Roman" w:hAnsi="Times New Roman"/>
          <w:szCs w:val="24"/>
          <w:lang w:eastAsia="zh-CN"/>
        </w:rPr>
        <w:t xml:space="preserve"> or separated ensembles</w:t>
      </w:r>
      <w:r w:rsidR="004A39B3">
        <w:rPr>
          <w:rFonts w:ascii="Times New Roman" w:hAnsi="Times New Roman"/>
          <w:szCs w:val="24"/>
          <w:lang w:eastAsia="zh-CN"/>
        </w:rPr>
        <w:t>.</w:t>
      </w:r>
      <w:r w:rsidR="007E22D4">
        <w:rPr>
          <w:rFonts w:ascii="Times New Roman" w:hAnsi="Times New Roman"/>
          <w:szCs w:val="24"/>
          <w:lang w:eastAsia="zh-CN"/>
        </w:rPr>
        <w:fldChar w:fldCharType="begin"/>
      </w:r>
      <w:r w:rsidR="007E22D4">
        <w:rPr>
          <w:rFonts w:ascii="Times New Roman" w:hAnsi="Times New Roman"/>
          <w:szCs w:val="24"/>
          <w:lang w:eastAsia="zh-CN"/>
        </w:rPr>
        <w:instrText xml:space="preserve"> ADDIN EN.CITE &lt;EndNote&gt;&lt;Cite&gt;&lt;Author&gt;Kim&lt;/Author&gt;&lt;Year&gt;2007&lt;/Year&gt;&lt;IDText&gt;The 2D IR responses of amide and carbonyl modes in water cannot be described by gaussian frequency fluctuations&lt;/IDText&gt;&lt;DisplayText&gt;&lt;style face="superscript"&gt;10&lt;/style&gt;&lt;/DisplayText&gt;&lt;record&gt;&lt;isbn&gt;1520-6106&lt;/isbn&gt;&lt;titles&gt;&lt;title&gt;The 2D IR responses of amide and carbonyl modes in water cannot be described by gaussian frequency fluctuations&lt;/title&gt;&lt;secondary-title&gt;Journal of Physical Chemistry B&lt;/secondary-title&gt;&lt;/titles&gt;&lt;pages&gt;9697-9701&lt;/pages&gt;&lt;urls&gt;&lt;pdf-urls&gt;&lt;url&gt;file:///C:/Users/agrof/Mendeley Desktop/Kim, Hochstrasser/Journal of Physical Chemistry B/Kim, Hochstrasser - 2007 - The 2D IR responses of amide and carbonyl modes in water cannot be described by gaussian frequency fluctuatio.pdf&lt;/url&gt;&lt;/pdf-urls&gt;&lt;/urls&gt;&lt;number&gt;33&lt;/number&gt;&lt;contributors&gt;&lt;authors&gt;&lt;author&gt;Kim, Yung Sam&lt;/author&gt;&lt;author&gt;Hochstrasser, Robin M.&lt;/author&gt;&lt;/authors&gt;&lt;/contributors&gt;&lt;added-date format="utc"&gt;1509389872&lt;/added-date&gt;&lt;ref-type name="Journal Article"&gt;17&lt;/ref-type&gt;&lt;dates&gt;&lt;year&gt;2007&lt;/year&gt;&lt;/dates&gt;&lt;rec-number&gt;1012&lt;/rec-number&gt;&lt;last-updated-date format="utc"&gt;1509389872&lt;/last-updated-date&gt;&lt;electronic-resource-num&gt;10.1021/jp074267x&lt;/electronic-resource-num&gt;&lt;volume&gt;111&lt;/volume&gt;&lt;/record&gt;&lt;/Cite&gt;&lt;/EndNote&gt;</w:instrText>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10</w:t>
      </w:r>
      <w:r w:rsidR="007E22D4">
        <w:rPr>
          <w:rFonts w:ascii="Times New Roman" w:hAnsi="Times New Roman"/>
          <w:szCs w:val="24"/>
          <w:lang w:eastAsia="zh-CN"/>
        </w:rPr>
        <w:fldChar w:fldCharType="end"/>
      </w:r>
      <w:r w:rsidR="003153DC">
        <w:rPr>
          <w:rFonts w:ascii="Times New Roman" w:hAnsi="Times New Roman"/>
          <w:szCs w:val="24"/>
          <w:lang w:eastAsia="zh-CN"/>
        </w:rPr>
        <w:t xml:space="preserve">  </w:t>
      </w:r>
      <w:r w:rsidR="00812231">
        <w:rPr>
          <w:rFonts w:ascii="Times New Roman" w:hAnsi="Times New Roman"/>
          <w:szCs w:val="24"/>
          <w:lang w:eastAsia="zh-CN"/>
        </w:rPr>
        <w:t>For this system, modelling non-gaussian fluctuations is important for acetophenone in methanol which display</w:t>
      </w:r>
      <w:r w:rsidR="001B3206">
        <w:rPr>
          <w:rFonts w:ascii="Times New Roman" w:hAnsi="Times New Roman"/>
          <w:szCs w:val="24"/>
          <w:lang w:eastAsia="zh-CN"/>
        </w:rPr>
        <w:t>s two overlapping peaks for different</w:t>
      </w:r>
      <w:r w:rsidR="00812231">
        <w:rPr>
          <w:rFonts w:ascii="Times New Roman" w:hAnsi="Times New Roman"/>
          <w:szCs w:val="24"/>
          <w:lang w:eastAsia="zh-CN"/>
        </w:rPr>
        <w:t xml:space="preserve"> hydrogen bond configurations (see </w:t>
      </w:r>
      <w:r w:rsidR="00812231" w:rsidRPr="00812231">
        <w:rPr>
          <w:rFonts w:ascii="Times New Roman" w:hAnsi="Times New Roman"/>
          <w:color w:val="FF0000"/>
          <w:szCs w:val="24"/>
          <w:lang w:eastAsia="zh-CN"/>
        </w:rPr>
        <w:t>Figure XX</w:t>
      </w:r>
      <w:r w:rsidR="00812231">
        <w:rPr>
          <w:rFonts w:ascii="Times New Roman" w:hAnsi="Times New Roman"/>
          <w:color w:val="FF0000"/>
          <w:szCs w:val="24"/>
          <w:lang w:eastAsia="zh-CN"/>
        </w:rPr>
        <w:t xml:space="preserve"> </w:t>
      </w:r>
      <w:r w:rsidR="00812231">
        <w:rPr>
          <w:rFonts w:ascii="Times New Roman" w:hAnsi="Times New Roman"/>
          <w:szCs w:val="24"/>
          <w:lang w:eastAsia="zh-CN"/>
        </w:rPr>
        <w:t>and the supporting information of reference</w:t>
      </w:r>
      <w:r w:rsidR="007E22D4">
        <w:rPr>
          <w:rFonts w:ascii="Times New Roman" w:hAnsi="Times New Roman"/>
          <w:szCs w:val="24"/>
          <w:lang w:eastAsia="zh-CN"/>
        </w:rPr>
        <w:fldChar w:fldCharType="begin"/>
      </w:r>
      <w:r w:rsidR="007E22D4">
        <w:rPr>
          <w:rFonts w:ascii="Times New Roman" w:hAnsi="Times New Roman"/>
          <w:szCs w:val="24"/>
          <w:lang w:eastAsia="zh-CN"/>
        </w:rPr>
        <w:instrText xml:space="preserve"> ADDIN EN.CITE &lt;EndNote&gt;&lt;Cite&gt;&lt;Author&gt;Schneider&lt;/Author&gt;&lt;Year&gt;2017&lt;/Year&gt;&lt;IDText&gt;Solvent-Independent Anharmonicity for Carbonyl Oscillators&lt;/IDText&gt;&lt;DisplayText&gt;&lt;style face="superscript"&gt;58&lt;/style&gt;&lt;/DisplayText&gt;&lt;record&gt;&lt;isbn&gt;1520-6106&lt;/isbn&gt;&lt;titles&gt;&lt;title&gt;Solvent-Independent Anharmonicity for Carbonyl Oscillators&lt;/title&gt;&lt;secondary-title&gt;Journal of Physical Chemistry B&lt;/secondary-title&gt;&lt;/titles&gt;&lt;pages&gt;2331-2338&lt;/pages&gt;&lt;urls&gt;&lt;pdf-urls&gt;&lt;url&gt;file:///C:/Users/agrof/Mendeley Desktop/Schneider et al/Journal of Physical Chemistry B/Schneider et al. - 2017 - Solvent-Independent Anharmonicity for Carbonyl Oscillators.pdf&lt;/url&gt;&lt;/pdf-urls&gt;&lt;/urls&gt;&lt;number&gt;10&lt;/number&gt;&lt;contributors&gt;&lt;authors&gt;&lt;author&gt;Schneider, Samuel H.&lt;/author&gt;&lt;author&gt;Kratochvil, Huong T.&lt;/author&gt;&lt;author&gt;Zanni, Martin T.&lt;/author&gt;&lt;author&gt;Boxer, Steven G.&lt;/author&gt;&lt;/authors&gt;&lt;/contributors&gt;&lt;added-date format="utc"&gt;1509389868&lt;/added-date&gt;&lt;ref-type name="Journal Article"&gt;17&lt;/ref-type&gt;&lt;dates&gt;&lt;year&gt;2017&lt;/year&gt;&lt;/dates&gt;&lt;rec-number&gt;822&lt;/rec-number&gt;&lt;last-updated-date format="utc"&gt;1509389868&lt;/last-updated-date&gt;&lt;electronic-resource-num&gt;10.1021/acs.jpcb.7b00537&lt;/electronic-resource-num&gt;&lt;volume&gt;121&lt;/volume&gt;&lt;/record&gt;&lt;/Cite&gt;&lt;/EndNote&gt;</w:instrText>
      </w:r>
      <w:r w:rsidR="007E22D4">
        <w:rPr>
          <w:rFonts w:ascii="Times New Roman" w:hAnsi="Times New Roman"/>
          <w:szCs w:val="24"/>
          <w:lang w:eastAsia="zh-CN"/>
        </w:rPr>
        <w:fldChar w:fldCharType="separate"/>
      </w:r>
      <w:r w:rsidR="007E22D4" w:rsidRPr="007E22D4">
        <w:rPr>
          <w:rFonts w:ascii="Times New Roman" w:hAnsi="Times New Roman"/>
          <w:noProof/>
          <w:szCs w:val="24"/>
          <w:vertAlign w:val="superscript"/>
          <w:lang w:eastAsia="zh-CN"/>
        </w:rPr>
        <w:t>58</w:t>
      </w:r>
      <w:r w:rsidR="007E22D4">
        <w:rPr>
          <w:rFonts w:ascii="Times New Roman" w:hAnsi="Times New Roman"/>
          <w:szCs w:val="24"/>
          <w:lang w:eastAsia="zh-CN"/>
        </w:rPr>
        <w:fldChar w:fldCharType="end"/>
      </w:r>
      <w:r w:rsidR="00812231">
        <w:rPr>
          <w:rFonts w:ascii="Times New Roman" w:hAnsi="Times New Roman"/>
          <w:szCs w:val="24"/>
          <w:lang w:eastAsia="zh-CN"/>
        </w:rPr>
        <w:t>).  Kwac and Cho</w:t>
      </w:r>
      <w:r w:rsidR="00401BDE">
        <w:rPr>
          <w:rFonts w:ascii="Times New Roman" w:hAnsi="Times New Roman"/>
          <w:szCs w:val="24"/>
          <w:lang w:eastAsia="zh-CN"/>
        </w:rPr>
        <w:fldChar w:fldCharType="begin"/>
      </w:r>
      <w:r w:rsidR="00401BDE">
        <w:rPr>
          <w:rFonts w:ascii="Times New Roman" w:hAnsi="Times New Roman"/>
          <w:szCs w:val="24"/>
          <w:lang w:eastAsia="zh-CN"/>
        </w:rPr>
        <w:instrText xml:space="preserve"> ADDIN EN.CITE &lt;EndNote&gt;&lt;Cite&gt;&lt;Author&gt;Kwac&lt;/Author&gt;&lt;Year&gt;2004&lt;/Year&gt;&lt;IDText&gt;Non-Gaussian statistics of amide I mode frequency fluctuation of N-methylacetamide in methanol solution: Linear and nonlinear vibrational spectra&lt;/IDText&gt;&lt;DisplayText&gt;&lt;style face="superscript"&gt;57&lt;/style&gt;&lt;/DisplayText&gt;&lt;record&gt;&lt;titles&gt;&lt;title&gt;Non-Gaussian statistics of amide I mode frequency fluctuation of N-methylacetamide in methanol solution: Linear and nonlinear vibrational spectra&lt;/title&gt;&lt;secondary-title&gt;Journal of Chemical Physics&lt;/secondary-title&gt;&lt;/titles&gt;&lt;pages&gt;1477-1490&lt;/pages&gt;&lt;urls&gt;&lt;pdf-urls&gt;&lt;url&gt;file:///C:/Users/agrof/Mendeley Desktop/Kwac, Lee, Cho/Journal of Chemical Physics/Kwac, Lee, Cho - 2004 - Non-Gaussian statistics of amide I mode frequency fluctuation of N-methylacetamide in methanol solution Linear a.pdf&lt;/url&gt;&lt;/pdf-urls&gt;&lt;/urls&gt;&lt;number&gt;3&lt;/number&gt;&lt;contributors&gt;&lt;authors&gt;&lt;author&gt;Kwac, Kijeong&lt;/author&gt;&lt;author&gt;Lee, Hochan&lt;/author&gt;&lt;author&gt;Cho, Minhaeng&lt;/author&gt;&lt;/authors&gt;&lt;/contributors&gt;&lt;added-date format="utc"&gt;1509389873&lt;/added-date&gt;&lt;ref-type name="Journal Article"&gt;17&lt;/ref-type&gt;&lt;dates&gt;&lt;year&gt;2004&lt;/year&gt;&lt;/dates&gt;&lt;rec-number&gt;1100&lt;/rec-number&gt;&lt;last-updated-date format="utc"&gt;1509389873&lt;/last-updated-date&gt;&lt;electronic-resource-num&gt;10.1063/1.1633549&lt;/electronic-resource-num&gt;&lt;volume&gt;120&lt;/volume&gt;&lt;/record&gt;&lt;/Cite&gt;&lt;/EndNote&gt;</w:instrText>
      </w:r>
      <w:r w:rsidR="00401BDE">
        <w:rPr>
          <w:rFonts w:ascii="Times New Roman" w:hAnsi="Times New Roman"/>
          <w:szCs w:val="24"/>
          <w:lang w:eastAsia="zh-CN"/>
        </w:rPr>
        <w:fldChar w:fldCharType="separate"/>
      </w:r>
      <w:r w:rsidR="00401BDE" w:rsidRPr="00401BDE">
        <w:rPr>
          <w:rFonts w:ascii="Times New Roman" w:hAnsi="Times New Roman"/>
          <w:noProof/>
          <w:szCs w:val="24"/>
          <w:vertAlign w:val="superscript"/>
          <w:lang w:eastAsia="zh-CN"/>
        </w:rPr>
        <w:t>57</w:t>
      </w:r>
      <w:r w:rsidR="00401BDE">
        <w:rPr>
          <w:rFonts w:ascii="Times New Roman" w:hAnsi="Times New Roman"/>
          <w:szCs w:val="24"/>
          <w:lang w:eastAsia="zh-CN"/>
        </w:rPr>
        <w:fldChar w:fldCharType="end"/>
      </w:r>
      <w:r w:rsidR="00812231">
        <w:rPr>
          <w:rFonts w:ascii="Times New Roman" w:hAnsi="Times New Roman"/>
          <w:szCs w:val="24"/>
          <w:lang w:eastAsia="zh-CN"/>
        </w:rPr>
        <w:t xml:space="preserve"> showed that using the second cumulant expansion response functions does not </w:t>
      </w:r>
      <w:r w:rsidR="00812231">
        <w:rPr>
          <w:rFonts w:ascii="Times New Roman" w:hAnsi="Times New Roman"/>
          <w:szCs w:val="24"/>
          <w:lang w:eastAsia="zh-CN"/>
        </w:rPr>
        <w:lastRenderedPageBreak/>
        <w:t>adequately model non-gaussian fluctuations, and yields a single peak instead of two overlapping peaks.</w:t>
      </w:r>
    </w:p>
    <w:p w14:paraId="639741D3" w14:textId="77777777" w:rsidR="00540660" w:rsidRDefault="00540660" w:rsidP="00C70F4B">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t>One of the advantages of the QVP model over others used in the modelling of 2DIR is the calculation of quantities other than the frequency.  For instance, the third order response function</w:t>
      </w:r>
      <w:r w:rsidR="00401BDE">
        <w:rPr>
          <w:rFonts w:ascii="Times New Roman" w:hAnsi="Times New Roman"/>
          <w:szCs w:val="24"/>
          <w:lang w:eastAsia="zh-CN"/>
        </w:rPr>
        <w:fldChar w:fldCharType="begin"/>
      </w:r>
      <w:r w:rsidR="00401BDE">
        <w:rPr>
          <w:rFonts w:ascii="Times New Roman" w:hAnsi="Times New Roman"/>
          <w:szCs w:val="24"/>
          <w:lang w:eastAsia="zh-CN"/>
        </w:rPr>
        <w:instrText xml:space="preserve"> ADDIN EN.CITE &lt;EndNote&gt;&lt;Cite&gt;&lt;Author&gt;Choi&lt;/Author&gt;&lt;Year&gt;2013&lt;/Year&gt;&lt;IDText&gt;Computational infrared and two-dimensional infrared photon echo spectroscopy of both wild-type and double mutant myoglobin-CO proteins&lt;/IDText&gt;&lt;DisplayText&gt;&lt;style face="superscript"&gt;56&lt;/style&gt;&lt;/DisplayText&gt;&lt;record&gt;&lt;isbn&gt;1520-6106&lt;/isbn&gt;&lt;titles&gt;&lt;title&gt;Computational infrared and two-dimensional infrared photon echo spectroscopy of both wild-type and double mutant myoglobin-CO proteins&lt;/title&gt;&lt;secondary-title&gt;Journal of Physical Chemistry B&lt;/secondary-title&gt;&lt;/titles&gt;&lt;pages&gt;15462-15478&lt;/pages&gt;&lt;urls&gt;&lt;pdf-urls&gt;&lt;url&gt;file:///C:/Users/agrof/Mendeley Desktop/Choi, Kwak, Cho/Journal of Physical Chemistry B/Choi, Kwak, Cho - 2013 - Computational infrared and two-dimensional infrared photon echo spectroscopy of both wild-type and double mutan.pdf&lt;/url&gt;&lt;/pdf-urls&gt;&lt;/urls&gt;&lt;number&gt;49&lt;/number&gt;&lt;contributors&gt;&lt;authors&gt;&lt;author&gt;Choi, Jun Ho&lt;/author&gt;&lt;author&gt;Kwak, Kyung Won&lt;/author&gt;&lt;author&gt;Cho, Minhaeng&lt;/author&gt;&lt;/authors&gt;&lt;/contributors&gt;&lt;added-date format="utc"&gt;1509389871&lt;/added-date&gt;&lt;ref-type name="Journal Article"&gt;17&lt;/ref-type&gt;&lt;dates&gt;&lt;year&gt;2013&lt;/year&gt;&lt;/dates&gt;&lt;rec-number&gt;958&lt;/rec-number&gt;&lt;last-updated-date format="utc"&gt;1509389871&lt;/last-updated-date&gt;&lt;electronic-resource-num&gt;10.1021/jp405210s&lt;/electronic-resource-num&gt;&lt;volume&gt;117&lt;/volume&gt;&lt;/record&gt;&lt;/Cite&gt;&lt;/EndNote&gt;</w:instrText>
      </w:r>
      <w:r w:rsidR="00401BDE">
        <w:rPr>
          <w:rFonts w:ascii="Times New Roman" w:hAnsi="Times New Roman"/>
          <w:szCs w:val="24"/>
          <w:lang w:eastAsia="zh-CN"/>
        </w:rPr>
        <w:fldChar w:fldCharType="separate"/>
      </w:r>
      <w:r w:rsidR="00401BDE" w:rsidRPr="00401BDE">
        <w:rPr>
          <w:rFonts w:ascii="Times New Roman" w:hAnsi="Times New Roman"/>
          <w:noProof/>
          <w:szCs w:val="24"/>
          <w:vertAlign w:val="superscript"/>
          <w:lang w:eastAsia="zh-CN"/>
        </w:rPr>
        <w:t>56</w:t>
      </w:r>
      <w:r w:rsidR="00401BDE">
        <w:rPr>
          <w:rFonts w:ascii="Times New Roman" w:hAnsi="Times New Roman"/>
          <w:szCs w:val="24"/>
          <w:lang w:eastAsia="zh-CN"/>
        </w:rPr>
        <w:fldChar w:fldCharType="end"/>
      </w:r>
      <w:r>
        <w:rPr>
          <w:rFonts w:ascii="Times New Roman" w:hAnsi="Times New Roman"/>
          <w:szCs w:val="24"/>
          <w:lang w:eastAsia="zh-CN"/>
        </w:rPr>
        <w:t xml:space="preserve"> used to calculate the 2DIR requires the transition dipole between states.  Because QVP is a first principles method, it is possible to simultaneously compute vibrational frequencies, transition dipole moments, and other observables on-the-fly during simulation.</w:t>
      </w:r>
    </w:p>
    <w:p w14:paraId="3CC5181D" w14:textId="77777777" w:rsidR="00EE36FA" w:rsidRDefault="004A53F6" w:rsidP="004A53F6">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The linear Stark effect was analyzed in order to compare to Fried and coworkers</w:t>
      </w:r>
      <w:r w:rsidR="00401BDE">
        <w:rPr>
          <w:rFonts w:ascii="Times New Roman" w:hAnsi="Times New Roman"/>
          <w:szCs w:val="24"/>
          <w:lang w:eastAsia="zh-CN"/>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401BDE">
        <w:rPr>
          <w:rFonts w:ascii="Times New Roman" w:hAnsi="Times New Roman"/>
          <w:szCs w:val="24"/>
          <w:lang w:eastAsia="zh-CN"/>
        </w:rPr>
      </w:r>
      <w:r w:rsidR="00401BDE">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26, 27</w:t>
      </w:r>
      <w:r w:rsidR="00401BDE">
        <w:rPr>
          <w:rFonts w:ascii="Times New Roman" w:hAnsi="Times New Roman"/>
          <w:szCs w:val="24"/>
          <w:lang w:eastAsia="zh-CN"/>
        </w:rPr>
        <w:fldChar w:fldCharType="end"/>
      </w:r>
      <w:r>
        <w:rPr>
          <w:rFonts w:ascii="Times New Roman" w:hAnsi="Times New Roman"/>
          <w:szCs w:val="24"/>
          <w:lang w:eastAsia="zh-CN"/>
        </w:rPr>
        <w:t xml:space="preserve">, and the electric field in the present simulations was calculated in a similar manner to reference </w:t>
      </w:r>
      <w:r w:rsidRPr="00C70F4B">
        <w:rPr>
          <w:rFonts w:ascii="Times New Roman" w:hAnsi="Times New Roman"/>
          <w:color w:val="FF0000"/>
          <w:szCs w:val="24"/>
          <w:lang w:eastAsia="zh-CN"/>
        </w:rPr>
        <w:t>(Fried JACS Paper)</w:t>
      </w:r>
      <w:r>
        <w:rPr>
          <w:rFonts w:ascii="Times New Roman" w:hAnsi="Times New Roman"/>
          <w:szCs w:val="24"/>
          <w:lang w:eastAsia="zh-CN"/>
        </w:rPr>
        <w:t xml:space="preserve">.  Briefly, </w:t>
      </w:r>
      <w:r w:rsidR="00C70F4B">
        <w:rPr>
          <w:rFonts w:ascii="Times New Roman" w:hAnsi="Times New Roman"/>
          <w:szCs w:val="24"/>
          <w:lang w:eastAsia="zh-CN"/>
        </w:rPr>
        <w:t>the electric field on carbon was computed by calculating the force of a positive test charge at the carbon position without any interactions with acetophenone so that the test charge is only interacting with the solvent reaction field</w:t>
      </w:r>
      <w:r>
        <w:rPr>
          <w:rFonts w:ascii="Times New Roman" w:hAnsi="Times New Roman"/>
          <w:szCs w:val="24"/>
          <w:lang w:eastAsia="zh-CN"/>
        </w:rPr>
        <w:t>.</w:t>
      </w:r>
      <w:r w:rsidR="00C70F4B">
        <w:rPr>
          <w:rFonts w:ascii="Times New Roman" w:hAnsi="Times New Roman"/>
          <w:szCs w:val="24"/>
          <w:lang w:eastAsia="zh-CN"/>
        </w:rPr>
        <w:t xml:space="preserve">  This was subsequently done for the oxygen position.</w:t>
      </w:r>
      <w:r>
        <w:rPr>
          <w:rFonts w:ascii="Times New Roman" w:hAnsi="Times New Roman"/>
          <w:szCs w:val="24"/>
          <w:lang w:eastAsia="zh-CN"/>
        </w:rPr>
        <w:t xml:space="preserve">  </w:t>
      </w:r>
      <w:r w:rsidR="001B3206">
        <w:rPr>
          <w:rFonts w:ascii="Times New Roman" w:hAnsi="Times New Roman"/>
          <w:szCs w:val="24"/>
          <w:lang w:eastAsia="zh-CN"/>
        </w:rPr>
        <w:t>T</w:t>
      </w:r>
      <w:r>
        <w:rPr>
          <w:rFonts w:ascii="Times New Roman" w:hAnsi="Times New Roman"/>
          <w:szCs w:val="24"/>
          <w:lang w:eastAsia="zh-CN"/>
        </w:rPr>
        <w:t>hese vectors were projected onto the bond vector, and averaged to yield the effective electric field on the mode.</w:t>
      </w:r>
      <w:r w:rsidR="00EE36FA">
        <w:rPr>
          <w:rFonts w:ascii="Times New Roman" w:hAnsi="Times New Roman"/>
          <w:szCs w:val="24"/>
          <w:lang w:eastAsia="zh-CN"/>
        </w:rPr>
        <w:t xml:space="preserve">  </w:t>
      </w:r>
      <w:r w:rsidR="009F5753">
        <w:rPr>
          <w:rFonts w:ascii="Times New Roman" w:hAnsi="Times New Roman"/>
          <w:szCs w:val="24"/>
          <w:lang w:eastAsia="zh-CN"/>
        </w:rPr>
        <w:t>T</w:t>
      </w:r>
      <w:r w:rsidR="00EE36FA">
        <w:rPr>
          <w:rFonts w:ascii="Times New Roman" w:hAnsi="Times New Roman"/>
          <w:szCs w:val="24"/>
          <w:lang w:eastAsia="zh-CN"/>
        </w:rPr>
        <w:t>he equation is</w:t>
      </w:r>
    </w:p>
    <w:p w14:paraId="703AEFEB" w14:textId="77777777" w:rsidR="00EE36FA" w:rsidRDefault="00BC23B8" w:rsidP="004A53F6">
      <w:pPr>
        <w:pStyle w:val="TAMainText"/>
        <w:spacing w:after="240"/>
        <w:ind w:firstLine="720"/>
        <w:jc w:val="left"/>
        <w:rPr>
          <w:rFonts w:ascii="Times New Roman" w:hAnsi="Times New Roman"/>
          <w:szCs w:val="24"/>
          <w:lang w:eastAsia="zh-CN"/>
        </w:rPr>
      </w:pPr>
      <m:oMathPara>
        <m:oMath>
          <m:sSub>
            <m:sSubPr>
              <m:ctrlPr>
                <w:ins w:id="121" w:author="Jiali Gao" w:date="2017-11-07T18:36:00Z">
                  <w:rPr>
                    <w:rFonts w:ascii="Cambria Math" w:hAnsi="Cambria Math"/>
                    <w:i/>
                    <w:szCs w:val="24"/>
                    <w:lang w:eastAsia="zh-CN"/>
                  </w:rPr>
                </w:ins>
              </m:ctrlPr>
            </m:sSubPr>
            <m:e>
              <m:r>
                <w:rPr>
                  <w:rFonts w:ascii="Cambria Math" w:hAnsi="Cambria Math"/>
                  <w:szCs w:val="24"/>
                  <w:lang w:eastAsia="zh-CN"/>
                </w:rPr>
                <m:t>E</m:t>
              </m:r>
            </m:e>
            <m:sub>
              <m:r>
                <w:rPr>
                  <w:rFonts w:ascii="Cambria Math" w:hAnsi="Cambria Math"/>
                  <w:szCs w:val="24"/>
                  <w:lang w:eastAsia="zh-CN"/>
                </w:rPr>
                <m:t>mode</m:t>
              </m:r>
            </m:sub>
          </m:sSub>
          <m:r>
            <w:rPr>
              <w:rFonts w:ascii="Cambria Math" w:hAnsi="Cambria Math"/>
              <w:szCs w:val="24"/>
              <w:lang w:eastAsia="zh-CN"/>
            </w:rPr>
            <m:t>= -</m:t>
          </m:r>
          <m:f>
            <m:fPr>
              <m:ctrlPr>
                <w:ins w:id="122" w:author="Jiali Gao" w:date="2017-11-07T18:36:00Z">
                  <w:rPr>
                    <w:rFonts w:ascii="Cambria Math" w:hAnsi="Cambria Math"/>
                    <w:i/>
                    <w:szCs w:val="24"/>
                    <w:lang w:eastAsia="zh-CN"/>
                  </w:rPr>
                </w:ins>
              </m:ctrlPr>
            </m:fPr>
            <m:num>
              <m:r>
                <w:rPr>
                  <w:rFonts w:ascii="Cambria Math" w:hAnsi="Cambria Math"/>
                  <w:szCs w:val="24"/>
                  <w:lang w:eastAsia="zh-CN"/>
                </w:rPr>
                <m:t>1</m:t>
              </m:r>
            </m:num>
            <m:den>
              <m:r>
                <w:rPr>
                  <w:rFonts w:ascii="Cambria Math" w:hAnsi="Cambria Math"/>
                  <w:szCs w:val="24"/>
                  <w:lang w:eastAsia="zh-CN"/>
                </w:rPr>
                <m:t>2</m:t>
              </m:r>
            </m:den>
          </m:f>
          <m:d>
            <m:dPr>
              <m:ctrlPr>
                <w:ins w:id="123" w:author="Jiali Gao" w:date="2017-11-07T18:36:00Z">
                  <w:rPr>
                    <w:rFonts w:ascii="Cambria Math" w:hAnsi="Cambria Math"/>
                    <w:i/>
                    <w:szCs w:val="24"/>
                    <w:lang w:eastAsia="zh-CN"/>
                  </w:rPr>
                </w:ins>
              </m:ctrlPr>
            </m:dPr>
            <m:e>
              <m:r>
                <w:rPr>
                  <w:rFonts w:ascii="Cambria Math" w:hAnsi="Cambria Math"/>
                  <w:szCs w:val="24"/>
                  <w:lang w:eastAsia="zh-CN"/>
                </w:rPr>
                <m:t xml:space="preserve"> </m:t>
              </m:r>
              <m:sSub>
                <m:sSubPr>
                  <m:ctrlPr>
                    <w:ins w:id="124" w:author="Jiali Gao" w:date="2017-11-07T18:36:00Z">
                      <w:rPr>
                        <w:rFonts w:ascii="Cambria Math" w:hAnsi="Cambria Math"/>
                        <w:b/>
                        <w:i/>
                        <w:szCs w:val="24"/>
                        <w:lang w:eastAsia="zh-CN"/>
                      </w:rPr>
                    </w:ins>
                  </m:ctrlPr>
                </m:sSubPr>
                <m:e>
                  <m:r>
                    <m:rPr>
                      <m:sty m:val="bi"/>
                    </m:rPr>
                    <w:rPr>
                      <w:rFonts w:ascii="Cambria Math" w:hAnsi="Cambria Math"/>
                      <w:szCs w:val="24"/>
                      <w:lang w:eastAsia="zh-CN"/>
                    </w:rPr>
                    <m:t>E</m:t>
                  </m:r>
                </m:e>
                <m:sub>
                  <m:r>
                    <m:rPr>
                      <m:sty m:val="bi"/>
                    </m:rPr>
                    <w:rPr>
                      <w:rFonts w:ascii="Cambria Math" w:hAnsi="Cambria Math"/>
                      <w:szCs w:val="24"/>
                      <w:lang w:eastAsia="zh-CN"/>
                    </w:rPr>
                    <m:t>C</m:t>
                  </m:r>
                </m:sub>
              </m:sSub>
              <m:r>
                <w:rPr>
                  <w:rFonts w:ascii="Cambria Math" w:hAnsi="Cambria Math"/>
                  <w:szCs w:val="24"/>
                  <w:lang w:eastAsia="zh-CN"/>
                </w:rPr>
                <m:t>⋅</m:t>
              </m:r>
              <m:sSub>
                <m:sSubPr>
                  <m:ctrlPr>
                    <w:ins w:id="125"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co</m:t>
                  </m:r>
                </m:sub>
              </m:sSub>
              <m:r>
                <w:rPr>
                  <w:rFonts w:ascii="Cambria Math" w:hAnsi="Cambria Math"/>
                  <w:szCs w:val="24"/>
                  <w:lang w:eastAsia="zh-CN"/>
                </w:rPr>
                <m:t>+</m:t>
              </m:r>
              <m:sSub>
                <m:sSubPr>
                  <m:ctrlPr>
                    <w:ins w:id="126" w:author="Jiali Gao" w:date="2017-11-07T18:36:00Z">
                      <w:rPr>
                        <w:rFonts w:ascii="Cambria Math" w:hAnsi="Cambria Math"/>
                        <w:b/>
                        <w:i/>
                        <w:szCs w:val="24"/>
                        <w:lang w:eastAsia="zh-CN"/>
                      </w:rPr>
                    </w:ins>
                  </m:ctrlPr>
                </m:sSubPr>
                <m:e>
                  <m:r>
                    <m:rPr>
                      <m:sty m:val="bi"/>
                    </m:rPr>
                    <w:rPr>
                      <w:rFonts w:ascii="Cambria Math" w:hAnsi="Cambria Math"/>
                      <w:szCs w:val="24"/>
                      <w:lang w:eastAsia="zh-CN"/>
                    </w:rPr>
                    <m:t>E</m:t>
                  </m:r>
                </m:e>
                <m:sub>
                  <m:r>
                    <m:rPr>
                      <m:sty m:val="bi"/>
                    </m:rPr>
                    <w:rPr>
                      <w:rFonts w:ascii="Cambria Math" w:hAnsi="Cambria Math"/>
                      <w:szCs w:val="24"/>
                      <w:lang w:eastAsia="zh-CN"/>
                    </w:rPr>
                    <m:t>O</m:t>
                  </m:r>
                </m:sub>
              </m:sSub>
              <m:r>
                <w:rPr>
                  <w:rFonts w:ascii="Cambria Math" w:hAnsi="Cambria Math"/>
                  <w:szCs w:val="24"/>
                  <w:lang w:eastAsia="zh-CN"/>
                </w:rPr>
                <m:t>⋅</m:t>
              </m:r>
              <m:sSub>
                <m:sSubPr>
                  <m:ctrlPr>
                    <w:ins w:id="127" w:author="Jiali Gao" w:date="2017-11-07T18:36:00Z">
                      <w:rPr>
                        <w:rFonts w:ascii="Cambria Math" w:hAnsi="Cambria Math"/>
                        <w:b/>
                        <w:i/>
                        <w:szCs w:val="24"/>
                        <w:lang w:eastAsia="zh-CN"/>
                      </w:rPr>
                    </w:ins>
                  </m:ctrlPr>
                </m:sSubPr>
                <m:e>
                  <m:r>
                    <m:rPr>
                      <m:sty m:val="bi"/>
                    </m:rPr>
                    <w:rPr>
                      <w:rFonts w:ascii="Cambria Math" w:hAnsi="Cambria Math"/>
                      <w:szCs w:val="24"/>
                      <w:lang w:eastAsia="zh-CN"/>
                    </w:rPr>
                    <m:t>r</m:t>
                  </m:r>
                </m:e>
                <m:sub>
                  <m:r>
                    <m:rPr>
                      <m:sty m:val="bi"/>
                    </m:rPr>
                    <w:rPr>
                      <w:rFonts w:ascii="Cambria Math" w:hAnsi="Cambria Math"/>
                      <w:szCs w:val="24"/>
                      <w:lang w:eastAsia="zh-CN"/>
                    </w:rPr>
                    <m:t>co</m:t>
                  </m:r>
                </m:sub>
              </m:sSub>
            </m:e>
          </m:d>
        </m:oMath>
      </m:oMathPara>
    </w:p>
    <w:p w14:paraId="2012ECFB" w14:textId="77777777" w:rsidR="00670C64" w:rsidRPr="00404BA2" w:rsidRDefault="001B3206" w:rsidP="003E401D">
      <w:pPr>
        <w:pStyle w:val="TAMainText"/>
        <w:spacing w:after="240"/>
        <w:ind w:firstLine="0"/>
        <w:jc w:val="left"/>
        <w:rPr>
          <w:rFonts w:ascii="Times New Roman" w:hAnsi="Times New Roman"/>
          <w:szCs w:val="24"/>
          <w:lang w:eastAsia="zh-CN"/>
        </w:rPr>
      </w:pPr>
      <w:r>
        <w:rPr>
          <w:rFonts w:ascii="Times New Roman" w:hAnsi="Times New Roman"/>
          <w:szCs w:val="24"/>
          <w:lang w:eastAsia="zh-CN"/>
        </w:rPr>
        <w:t>This was completed on all</w:t>
      </w:r>
      <w:r w:rsidR="00EE36FA">
        <w:rPr>
          <w:rFonts w:ascii="Times New Roman" w:hAnsi="Times New Roman"/>
          <w:szCs w:val="24"/>
          <w:lang w:eastAsia="zh-CN"/>
        </w:rPr>
        <w:t xml:space="preserve"> configurations and </w:t>
      </w:r>
      <w:r>
        <w:rPr>
          <w:rFonts w:ascii="Times New Roman" w:hAnsi="Times New Roman"/>
          <w:szCs w:val="24"/>
          <w:lang w:eastAsia="zh-CN"/>
        </w:rPr>
        <w:t>subsequently</w:t>
      </w:r>
      <w:r w:rsidR="00EE36FA">
        <w:rPr>
          <w:rFonts w:ascii="Times New Roman" w:hAnsi="Times New Roman"/>
          <w:szCs w:val="24"/>
          <w:lang w:eastAsia="zh-CN"/>
        </w:rPr>
        <w:t xml:space="preserve"> average</w:t>
      </w:r>
      <w:r>
        <w:rPr>
          <w:rFonts w:ascii="Times New Roman" w:hAnsi="Times New Roman"/>
          <w:szCs w:val="24"/>
          <w:lang w:eastAsia="zh-CN"/>
        </w:rPr>
        <w:t>d</w:t>
      </w:r>
      <w:r w:rsidR="00EE36FA">
        <w:rPr>
          <w:rFonts w:ascii="Times New Roman" w:hAnsi="Times New Roman"/>
          <w:szCs w:val="24"/>
          <w:lang w:eastAsia="zh-CN"/>
        </w:rPr>
        <w:t xml:space="preserve">.  </w:t>
      </w:r>
    </w:p>
    <w:p w14:paraId="111A0E29" w14:textId="77777777" w:rsidR="00B84A80" w:rsidRDefault="00F65194" w:rsidP="00792D34">
      <w:pPr>
        <w:pStyle w:val="TAMainText"/>
        <w:spacing w:after="240"/>
        <w:ind w:firstLine="0"/>
        <w:jc w:val="left"/>
        <w:rPr>
          <w:rFonts w:ascii="Times New Roman" w:hAnsi="Times New Roman"/>
          <w:b/>
          <w:szCs w:val="24"/>
          <w:lang w:eastAsia="zh-CN"/>
        </w:rPr>
      </w:pPr>
      <w:r>
        <w:rPr>
          <w:rFonts w:ascii="Times New Roman" w:hAnsi="Times New Roman"/>
          <w:b/>
          <w:szCs w:val="24"/>
          <w:lang w:eastAsia="zh-CN"/>
        </w:rPr>
        <w:t>2.5</w:t>
      </w:r>
      <w:r w:rsidR="004A53F6">
        <w:rPr>
          <w:rFonts w:ascii="Times New Roman" w:hAnsi="Times New Roman"/>
          <w:b/>
          <w:szCs w:val="24"/>
          <w:lang w:eastAsia="zh-CN"/>
        </w:rPr>
        <w:t xml:space="preserve"> Experimental Details</w:t>
      </w:r>
    </w:p>
    <w:p w14:paraId="2F9DFE7B" w14:textId="77777777" w:rsidR="00670C64" w:rsidRPr="004A53F6" w:rsidRDefault="00670C64" w:rsidP="00792D34">
      <w:pPr>
        <w:pStyle w:val="TAMainText"/>
        <w:spacing w:after="240"/>
        <w:ind w:firstLine="0"/>
        <w:jc w:val="left"/>
        <w:rPr>
          <w:rFonts w:ascii="Times New Roman" w:hAnsi="Times New Roman"/>
          <w:b/>
          <w:szCs w:val="24"/>
          <w:lang w:eastAsia="zh-CN"/>
        </w:rPr>
      </w:pPr>
    </w:p>
    <w:p w14:paraId="5B388861" w14:textId="77777777" w:rsidR="002A5D51" w:rsidRDefault="00EB6308" w:rsidP="00EB6308">
      <w:pPr>
        <w:pStyle w:val="TAMainText"/>
        <w:spacing w:after="240"/>
        <w:ind w:firstLine="0"/>
        <w:jc w:val="left"/>
        <w:rPr>
          <w:rFonts w:ascii="Times New Roman" w:hAnsi="Times New Roman"/>
          <w:b/>
          <w:szCs w:val="24"/>
        </w:rPr>
      </w:pPr>
      <w:r w:rsidRPr="00EB6308">
        <w:rPr>
          <w:rFonts w:ascii="Times New Roman" w:hAnsi="Times New Roman"/>
          <w:b/>
          <w:szCs w:val="24"/>
          <w:lang w:eastAsia="zh-CN"/>
        </w:rPr>
        <w:t>4.</w:t>
      </w:r>
      <w:r>
        <w:rPr>
          <w:rFonts w:ascii="Times New Roman" w:hAnsi="Times New Roman"/>
          <w:b/>
          <w:szCs w:val="24"/>
        </w:rPr>
        <w:t xml:space="preserve">  </w:t>
      </w:r>
      <w:r w:rsidR="002A5D51" w:rsidRPr="006774A0">
        <w:rPr>
          <w:rFonts w:ascii="Times New Roman" w:hAnsi="Times New Roman"/>
          <w:b/>
          <w:szCs w:val="24"/>
        </w:rPr>
        <w:t>Result</w:t>
      </w:r>
      <w:r w:rsidR="00AB6649">
        <w:rPr>
          <w:rFonts w:ascii="Times New Roman" w:hAnsi="Times New Roman"/>
          <w:b/>
          <w:szCs w:val="24"/>
        </w:rPr>
        <w:t>s</w:t>
      </w:r>
      <w:r w:rsidR="002A5D51" w:rsidRPr="006774A0">
        <w:rPr>
          <w:rFonts w:ascii="Times New Roman" w:hAnsi="Times New Roman"/>
          <w:b/>
          <w:szCs w:val="24"/>
        </w:rPr>
        <w:t xml:space="preserve"> and Discussion</w:t>
      </w:r>
    </w:p>
    <w:p w14:paraId="22D4C6F5" w14:textId="77777777" w:rsidR="00FF14A4" w:rsidRDefault="00EB6308" w:rsidP="00EB6308">
      <w:pPr>
        <w:pStyle w:val="TAMainText"/>
        <w:spacing w:after="240"/>
        <w:ind w:firstLine="0"/>
        <w:jc w:val="left"/>
        <w:rPr>
          <w:rFonts w:ascii="Times New Roman" w:hAnsi="Times New Roman"/>
          <w:szCs w:val="24"/>
        </w:rPr>
      </w:pPr>
      <w:r>
        <w:rPr>
          <w:rFonts w:ascii="Times New Roman" w:hAnsi="Times New Roman"/>
          <w:szCs w:val="24"/>
        </w:rPr>
        <w:lastRenderedPageBreak/>
        <w:tab/>
      </w:r>
      <w:r w:rsidR="00FB7ED1">
        <w:rPr>
          <w:rFonts w:ascii="Times New Roman" w:hAnsi="Times New Roman"/>
          <w:szCs w:val="24"/>
        </w:rPr>
        <w:t xml:space="preserve"> </w:t>
      </w:r>
      <w:r w:rsidR="00C81FD4">
        <w:rPr>
          <w:rFonts w:ascii="Times New Roman" w:hAnsi="Times New Roman"/>
          <w:szCs w:val="24"/>
        </w:rPr>
        <w:t xml:space="preserve">The QVP implementation was validated by calculating the vibrational Stark shifts for acetophenone in a variety of solvents.  </w:t>
      </w:r>
      <w:r w:rsidR="00C761B1">
        <w:rPr>
          <w:rFonts w:ascii="Times New Roman" w:hAnsi="Times New Roman"/>
          <w:szCs w:val="24"/>
        </w:rPr>
        <w:t xml:space="preserve">Overall, the </w:t>
      </w:r>
      <w:r w:rsidR="00E069B4">
        <w:rPr>
          <w:rFonts w:ascii="Times New Roman" w:hAnsi="Times New Roman"/>
          <w:szCs w:val="24"/>
        </w:rPr>
        <w:t xml:space="preserve">computed </w:t>
      </w:r>
      <w:r w:rsidR="00C761B1">
        <w:rPr>
          <w:rFonts w:ascii="Times New Roman" w:hAnsi="Times New Roman"/>
          <w:szCs w:val="24"/>
        </w:rPr>
        <w:t>spectra(</w:t>
      </w:r>
      <w:r w:rsidR="00C761B1" w:rsidRPr="00C761B1">
        <w:rPr>
          <w:rFonts w:ascii="Times New Roman" w:hAnsi="Times New Roman"/>
          <w:color w:val="FF0000"/>
          <w:szCs w:val="24"/>
        </w:rPr>
        <w:t xml:space="preserve">Figure </w:t>
      </w:r>
      <w:r w:rsidR="001B3206">
        <w:rPr>
          <w:rFonts w:ascii="Times New Roman" w:hAnsi="Times New Roman"/>
          <w:color w:val="FF0000"/>
          <w:szCs w:val="24"/>
        </w:rPr>
        <w:t>1</w:t>
      </w:r>
      <w:r w:rsidR="00C761B1">
        <w:rPr>
          <w:rFonts w:ascii="Times New Roman" w:hAnsi="Times New Roman"/>
          <w:szCs w:val="24"/>
        </w:rPr>
        <w:t>) shift toward the red as the polarity of the solvent</w:t>
      </w:r>
      <w:r w:rsidR="007A16EE">
        <w:rPr>
          <w:rFonts w:ascii="Times New Roman" w:hAnsi="Times New Roman"/>
          <w:szCs w:val="24"/>
        </w:rPr>
        <w:t xml:space="preserve"> increases</w:t>
      </w:r>
      <w:r w:rsidR="00C761B1">
        <w:rPr>
          <w:rFonts w:ascii="Times New Roman" w:hAnsi="Times New Roman"/>
          <w:szCs w:val="24"/>
        </w:rPr>
        <w:t xml:space="preserve"> as was observed by Boxer and coworkers.</w:t>
      </w:r>
      <w:r w:rsidR="00401BDE">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LCA1ODwvc3R5bGU+PC9EaXNwbGF5VGV4dD48cmVjb3JkPjxpc2JuPjE1MjAtNjEwNjwvaXNibj48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</w:fldData>
        </w:fldChar>
      </w:r>
      <w:r w:rsidR="00332174">
        <w:rPr>
          <w:rFonts w:ascii="Times New Roman" w:hAnsi="Times New Roman"/>
          <w:szCs w:val="24"/>
        </w:rPr>
        <w:instrText xml:space="preserve"> ADDIN EN.CITE </w:instrText>
      </w:r>
      <w:r w:rsidR="00332174">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LCA1ODwvc3R5bGU+PC9EaXNwbGF5VGV4dD48cmVjb3JkPjxpc2JuPjE1MjAtNjEwNjwvaXNibj48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</w:fldData>
        </w:fldChar>
      </w:r>
      <w:r w:rsidR="00332174">
        <w:rPr>
          <w:rFonts w:ascii="Times New Roman" w:hAnsi="Times New Roman"/>
          <w:szCs w:val="24"/>
        </w:rPr>
        <w:instrText xml:space="preserve"> ADDIN EN.CITE.DATA </w:instrText>
      </w:r>
      <w:r w:rsidR="00332174">
        <w:rPr>
          <w:rFonts w:ascii="Times New Roman" w:hAnsi="Times New Roman"/>
          <w:szCs w:val="24"/>
        </w:rPr>
      </w:r>
      <w:r w:rsidR="00332174">
        <w:rPr>
          <w:rFonts w:ascii="Times New Roman" w:hAnsi="Times New Roman"/>
          <w:szCs w:val="24"/>
        </w:rPr>
        <w:fldChar w:fldCharType="end"/>
      </w:r>
      <w:r w:rsidR="00401BDE">
        <w:rPr>
          <w:rFonts w:ascii="Times New Roman" w:hAnsi="Times New Roman"/>
          <w:szCs w:val="24"/>
        </w:rPr>
      </w:r>
      <w:r w:rsidR="00401BDE">
        <w:rPr>
          <w:rFonts w:ascii="Times New Roman" w:hAnsi="Times New Roman"/>
          <w:szCs w:val="24"/>
        </w:rPr>
        <w:fldChar w:fldCharType="separate"/>
      </w:r>
      <w:r w:rsidR="00332174" w:rsidRPr="00332174">
        <w:rPr>
          <w:rFonts w:ascii="Times New Roman" w:hAnsi="Times New Roman"/>
          <w:noProof/>
          <w:szCs w:val="24"/>
          <w:vertAlign w:val="superscript"/>
        </w:rPr>
        <w:t>26, 27, 58</w:t>
      </w:r>
      <w:r w:rsidR="00401BDE">
        <w:rPr>
          <w:rFonts w:ascii="Times New Roman" w:hAnsi="Times New Roman"/>
          <w:szCs w:val="24"/>
        </w:rPr>
        <w:fldChar w:fldCharType="end"/>
      </w:r>
      <w:r w:rsidR="007A16EE">
        <w:rPr>
          <w:rFonts w:ascii="Times New Roman" w:hAnsi="Times New Roman"/>
          <w:szCs w:val="24"/>
        </w:rPr>
        <w:t xml:space="preserve">  </w:t>
      </w:r>
      <w:r w:rsidR="009120EB" w:rsidRPr="009120EB">
        <w:rPr>
          <w:rFonts w:ascii="Times New Roman" w:hAnsi="Times New Roman"/>
          <w:color w:val="FF0000"/>
          <w:szCs w:val="24"/>
        </w:rPr>
        <w:t xml:space="preserve">Table </w:t>
      </w:r>
      <w:r w:rsidR="001B3206">
        <w:rPr>
          <w:rFonts w:ascii="Times New Roman" w:hAnsi="Times New Roman"/>
          <w:color w:val="FF0000"/>
          <w:szCs w:val="24"/>
        </w:rPr>
        <w:t>1</w:t>
      </w:r>
      <w:r w:rsidR="009120EB">
        <w:rPr>
          <w:rFonts w:ascii="Times New Roman" w:hAnsi="Times New Roman"/>
          <w:color w:val="FF0000"/>
          <w:szCs w:val="24"/>
        </w:rPr>
        <w:t xml:space="preserve"> </w:t>
      </w:r>
      <w:r w:rsidR="009120EB">
        <w:rPr>
          <w:rFonts w:ascii="Times New Roman" w:hAnsi="Times New Roman"/>
          <w:szCs w:val="24"/>
        </w:rPr>
        <w:t>compares the computed solvatochromic shift to those determined by experiment, and the computed values compare reasonably well with a mean unsigned er</w:t>
      </w:r>
      <w:r w:rsidR="00E069B4">
        <w:rPr>
          <w:rFonts w:ascii="Times New Roman" w:hAnsi="Times New Roman"/>
          <w:szCs w:val="24"/>
        </w:rPr>
        <w:t>ror of 2.2</w:t>
      </w:r>
      <w:r w:rsidR="009120EB">
        <w:rPr>
          <w:rFonts w:ascii="Times New Roman" w:hAnsi="Times New Roman"/>
          <w:szCs w:val="24"/>
        </w:rPr>
        <w:t xml:space="preserve"> cm</w:t>
      </w:r>
      <w:r w:rsidR="009120EB" w:rsidRPr="009120EB">
        <w:rPr>
          <w:rFonts w:ascii="Times New Roman" w:hAnsi="Times New Roman"/>
          <w:szCs w:val="24"/>
          <w:vertAlign w:val="superscript"/>
        </w:rPr>
        <w:t>-1</w:t>
      </w:r>
      <w:r w:rsidR="009120EB">
        <w:rPr>
          <w:rFonts w:ascii="Times New Roman" w:hAnsi="Times New Roman"/>
          <w:szCs w:val="24"/>
        </w:rPr>
        <w:t>.</w:t>
      </w:r>
      <w:r w:rsidR="00065FDD">
        <w:rPr>
          <w:rFonts w:ascii="Times New Roman" w:hAnsi="Times New Roman"/>
          <w:szCs w:val="24"/>
        </w:rPr>
        <w:t xml:space="preserve">  The absolute frequencies were shifted by -252 cm</w:t>
      </w:r>
      <w:r w:rsidR="00065FDD" w:rsidRPr="00401BDE">
        <w:rPr>
          <w:rFonts w:ascii="Times New Roman" w:hAnsi="Times New Roman"/>
          <w:szCs w:val="24"/>
          <w:vertAlign w:val="superscript"/>
        </w:rPr>
        <w:t>-1</w:t>
      </w:r>
      <w:r w:rsidR="00065FDD">
        <w:rPr>
          <w:rFonts w:ascii="Times New Roman" w:hAnsi="Times New Roman"/>
          <w:szCs w:val="24"/>
        </w:rPr>
        <w:t xml:space="preserve"> so that the simulated hexane absorption peak was aligned with experiment.  It is well known that PM3 characteristically overestimates the vibrational frequency compared to experiment</w:t>
      </w:r>
      <w:r w:rsidR="00401BDE">
        <w:rPr>
          <w:rFonts w:ascii="Times New Roman" w:hAnsi="Times New Roman"/>
          <w:szCs w:val="24"/>
        </w:rPr>
        <w:fldChar w:fldCharType="begin"/>
      </w:r>
      <w:r w:rsidR="00401BDE">
        <w:rPr>
          <w:rFonts w:ascii="Times New Roman" w:hAnsi="Times New Roman"/>
          <w:szCs w:val="24"/>
        </w:rPr>
        <w:instrText xml:space="preserve"> ADDIN EN.CITE &lt;EndNote&gt;&lt;Cite&gt;&lt;Author&gt;Scott&lt;/Author&gt;&lt;Year&gt;1996&lt;/Year&gt;&lt;IDText&gt;Harmonic Vibrational Frequencies:  An Evaluation of Hartree−Fock, Møller−Plesset, Quadratic Configuration Interaction, Density Functional Theory, and Semiempirical Scale Factors&lt;/IDText&gt;&lt;DisplayText&gt;&lt;style face="superscript"&gt;59&lt;/style&gt;&lt;/DisplayText&gt;&lt;record&gt;&lt;urls&gt;&lt;related-urls&gt;&lt;url&gt;http://pubs.acs.org/doi/abs/10.1021/jp960976r&lt;/url&gt;&lt;/related-urls&gt;&lt;/urls&gt;&lt;isbn&gt;1650216513&lt;/isbn&gt;&lt;titles&gt;&lt;title&gt;Harmonic Vibrational Frequencies:  An Evaluation of Hartree−Fock, Møller−Plesset, Quadratic Configuration Interaction, Density Functional Theory, and Semiempirical Scale Factors&lt;/title&gt;&lt;secondary-title&gt;The Journal of Physical Chemistry&lt;/secondary-title&gt;&lt;/titles&gt;&lt;pages&gt;16502-16513&lt;/pages&gt;&lt;urls&gt;&lt;pdf-urls&gt;&lt;url&gt;file:///C:/Users/agrof/Mendeley Desktop/Scott, Radom/The Journal of Physical Chemistry/radom-jpc-1996-vib-scale-factors.pdf&lt;/url&gt;&lt;/pdf-urls&gt;&lt;/urls&gt;&lt;number&gt;41&lt;/number&gt;&lt;contributors&gt;&lt;authors&gt;&lt;author&gt;Scott, Anthony P.&lt;/author&gt;&lt;author&gt;Radom, Leo&lt;/author&gt;&lt;/authors&gt;&lt;/contributors&gt;&lt;added-date format="utc"&gt;1509389867&lt;/added-date&gt;&lt;ref-type name="Journal Article"&gt;17&lt;/ref-type&gt;&lt;dates&gt;&lt;year&gt;1996&lt;/year&gt;&lt;/dates&gt;&lt;rec-number&gt;793&lt;/rec-number&gt;&lt;last-updated-date format="utc"&gt;1509389867&lt;/last-updated-date&gt;&lt;electronic-resource-num&gt;10.1021/jp960976r&lt;/electronic-resource-num&gt;&lt;volume&gt;100&lt;/volume&gt;&lt;/record&gt;&lt;/Cite&gt;&lt;/EndNote&gt;</w:instrText>
      </w:r>
      <w:r w:rsidR="00401BDE">
        <w:rPr>
          <w:rFonts w:ascii="Times New Roman" w:hAnsi="Times New Roman"/>
          <w:szCs w:val="24"/>
        </w:rPr>
        <w:fldChar w:fldCharType="separate"/>
      </w:r>
      <w:r w:rsidR="00401BDE" w:rsidRPr="00401BDE">
        <w:rPr>
          <w:rFonts w:ascii="Times New Roman" w:hAnsi="Times New Roman"/>
          <w:noProof/>
          <w:szCs w:val="24"/>
          <w:vertAlign w:val="superscript"/>
        </w:rPr>
        <w:t>59</w:t>
      </w:r>
      <w:r w:rsidR="00401BDE">
        <w:rPr>
          <w:rFonts w:ascii="Times New Roman" w:hAnsi="Times New Roman"/>
          <w:szCs w:val="24"/>
        </w:rPr>
        <w:fldChar w:fldCharType="end"/>
      </w:r>
      <w:r w:rsidR="00F02AB3">
        <w:rPr>
          <w:rFonts w:ascii="Times New Roman" w:hAnsi="Times New Roman"/>
          <w:szCs w:val="24"/>
        </w:rPr>
        <w:t>, and the constant offset corrects this without affecting the solvatochromism within the model.</w:t>
      </w:r>
      <w:r w:rsidR="00065FDD">
        <w:rPr>
          <w:rFonts w:ascii="Times New Roman" w:hAnsi="Times New Roman"/>
          <w:szCs w:val="24"/>
        </w:rPr>
        <w:t xml:space="preserve">  </w:t>
      </w:r>
      <w:r w:rsidR="00E069B4">
        <w:rPr>
          <w:rFonts w:ascii="Times New Roman" w:hAnsi="Times New Roman"/>
          <w:szCs w:val="24"/>
        </w:rPr>
        <w:t>The largest errors are due to acetophenone in carbon tetrachloride and chl</w:t>
      </w:r>
      <w:r w:rsidR="00FF14A4">
        <w:rPr>
          <w:rFonts w:ascii="Times New Roman" w:hAnsi="Times New Roman"/>
          <w:szCs w:val="24"/>
        </w:rPr>
        <w:t xml:space="preserve">oroform both of which contain </w:t>
      </w:r>
      <w:r w:rsidR="008157F2">
        <w:rPr>
          <w:rFonts w:ascii="Times New Roman" w:hAnsi="Times New Roman"/>
          <w:szCs w:val="24"/>
        </w:rPr>
        <w:t>chlorine</w:t>
      </w:r>
      <w:r w:rsidR="00FF14A4">
        <w:rPr>
          <w:rFonts w:ascii="Times New Roman" w:hAnsi="Times New Roman"/>
          <w:szCs w:val="24"/>
        </w:rPr>
        <w:t xml:space="preserve"> atoms.  </w:t>
      </w:r>
    </w:p>
    <w:p w14:paraId="57E1770D" w14:textId="77777777" w:rsidR="009120EB" w:rsidRPr="00FB6EEE" w:rsidRDefault="009F5753" w:rsidP="00FF14A4">
      <w:pPr>
        <w:pStyle w:val="TAMainText"/>
        <w:spacing w:after="240"/>
        <w:ind w:firstLine="720"/>
        <w:jc w:val="left"/>
        <w:rPr>
          <w:rFonts w:ascii="Times New Roman" w:hAnsi="Times New Roman"/>
          <w:szCs w:val="24"/>
        </w:rPr>
      </w:pPr>
      <w:r>
        <w:rPr>
          <w:rFonts w:ascii="Times New Roman" w:hAnsi="Times New Roman"/>
          <w:szCs w:val="24"/>
        </w:rPr>
        <w:t>T</w:t>
      </w:r>
      <w:r w:rsidR="001B3206">
        <w:rPr>
          <w:rFonts w:ascii="Times New Roman" w:hAnsi="Times New Roman"/>
          <w:szCs w:val="24"/>
        </w:rPr>
        <w:t>he carbon tetrachloride</w:t>
      </w:r>
      <w:r w:rsidR="00FF14A4">
        <w:rPr>
          <w:rFonts w:ascii="Times New Roman" w:hAnsi="Times New Roman"/>
          <w:szCs w:val="24"/>
        </w:rPr>
        <w:t xml:space="preserve"> simulations show almost no shift with respect to hexane and similarly displays a comparable electric field.  It is possible that non-electrostatic terms play a significant role in the solvatochromism for this system.  For instance, halogen atoms due to their larger size compared to hydrogen display a larger polarizability, which </w:t>
      </w:r>
      <w:r>
        <w:rPr>
          <w:rFonts w:ascii="Times New Roman" w:hAnsi="Times New Roman"/>
          <w:szCs w:val="24"/>
        </w:rPr>
        <w:t xml:space="preserve">also </w:t>
      </w:r>
      <w:r w:rsidR="001B3206">
        <w:rPr>
          <w:rFonts w:ascii="Times New Roman" w:hAnsi="Times New Roman"/>
          <w:szCs w:val="24"/>
        </w:rPr>
        <w:t xml:space="preserve">correlates with </w:t>
      </w:r>
      <w:r w:rsidR="00FB6EEE">
        <w:rPr>
          <w:rFonts w:ascii="Times New Roman" w:hAnsi="Times New Roman"/>
          <w:szCs w:val="24"/>
        </w:rPr>
        <w:t>dispersion.  If we use the Lorentz-Lorenz equation</w:t>
      </w:r>
      <w:r w:rsidR="00401BDE">
        <w:rPr>
          <w:rFonts w:ascii="Times New Roman" w:hAnsi="Times New Roman"/>
          <w:szCs w:val="24"/>
        </w:rPr>
        <w:fldChar w:fldCharType="begin"/>
      </w:r>
      <w:r w:rsidR="00401BDE">
        <w:rPr>
          <w:rFonts w:ascii="Times New Roman" w:hAnsi="Times New Roman"/>
          <w:szCs w:val="24"/>
        </w:rPr>
        <w:instrText xml:space="preserve"> ADDIN EN.CITE &lt;EndNote&gt;&lt;Cite&gt;&lt;Author&gt;Barton&lt;/Author&gt;&lt;Year&gt;1975&lt;/Year&gt;&lt;IDText&gt;Solubility parameters&lt;/IDText&gt;&lt;DisplayText&gt;&lt;style face="superscript"&gt;60&lt;/style&gt;&lt;/DisplayText&gt;&lt;record&gt;&lt;isbn&gt;0009-2665&lt;/isbn&gt;&lt;titles&gt;&lt;title&gt;Solubility parameters&lt;/title&gt;&lt;secondary-title&gt;Chemical Reviews&lt;/secondary-title&gt;&lt;/titles&gt;&lt;pages&gt;731-753&lt;/pages&gt;&lt;urls&gt;&lt;pdf-urls&gt;&lt;url&gt;file:///C:/Users/agrof/Mendeley Desktop/Barton/Chemical Reviews/Barton - 1975 - Solubility parameters.pdf&lt;/url&gt;&lt;/pdf-urls&gt;&lt;/urls&gt;&lt;contributors&gt;&lt;authors&gt;&lt;author&gt;Barton, A. F. M.&lt;/author&gt;&lt;/authors&gt;&lt;/contributors&gt;&lt;added-date format="utc"&gt;1509389872&lt;/added-date&gt;&lt;ref-type name="Journal Article"&gt;17&lt;/ref-type&gt;&lt;dates&gt;&lt;year&gt;1975&lt;/year&gt;&lt;/dates&gt;&lt;rec-number&gt;1056&lt;/rec-number&gt;&lt;last-updated-date format="utc"&gt;1509389872&lt;/last-updated-date&gt;&lt;electronic-resource-num&gt;10.1021/cr60298a003&lt;/electronic-resource-num&gt;&lt;volume&gt;75&lt;/volume&gt;&lt;/record&gt;&lt;/Cite&gt;&lt;/EndNote&gt;</w:instrText>
      </w:r>
      <w:r w:rsidR="00401BDE">
        <w:rPr>
          <w:rFonts w:ascii="Times New Roman" w:hAnsi="Times New Roman"/>
          <w:szCs w:val="24"/>
        </w:rPr>
        <w:fldChar w:fldCharType="separate"/>
      </w:r>
      <w:r w:rsidR="00401BDE" w:rsidRPr="00401BDE">
        <w:rPr>
          <w:rFonts w:ascii="Times New Roman" w:hAnsi="Times New Roman"/>
          <w:noProof/>
          <w:szCs w:val="24"/>
          <w:vertAlign w:val="superscript"/>
        </w:rPr>
        <w:t>60</w:t>
      </w:r>
      <w:r w:rsidR="00401BDE">
        <w:rPr>
          <w:rFonts w:ascii="Times New Roman" w:hAnsi="Times New Roman"/>
          <w:szCs w:val="24"/>
        </w:rPr>
        <w:fldChar w:fldCharType="end"/>
      </w:r>
      <w:r w:rsidR="00FB6EEE">
        <w:rPr>
          <w:rFonts w:ascii="Times New Roman" w:hAnsi="Times New Roman"/>
          <w:szCs w:val="24"/>
        </w:rPr>
        <w:t xml:space="preserve"> as a</w:t>
      </w:r>
      <w:r w:rsidR="008157F2">
        <w:rPr>
          <w:rFonts w:ascii="Times New Roman" w:hAnsi="Times New Roman"/>
          <w:szCs w:val="24"/>
        </w:rPr>
        <w:t xml:space="preserve"> way to </w:t>
      </w:r>
      <w:r>
        <w:rPr>
          <w:rFonts w:ascii="Times New Roman" w:hAnsi="Times New Roman"/>
          <w:szCs w:val="24"/>
        </w:rPr>
        <w:t>approximate</w:t>
      </w:r>
      <w:r w:rsidR="008157F2">
        <w:rPr>
          <w:rFonts w:ascii="Times New Roman" w:hAnsi="Times New Roman"/>
          <w:szCs w:val="24"/>
        </w:rPr>
        <w:t xml:space="preserve"> the polarization</w:t>
      </w:r>
      <w:r w:rsidR="00FB6EEE">
        <w:rPr>
          <w:rFonts w:ascii="Times New Roman" w:hAnsi="Times New Roman"/>
          <w:szCs w:val="24"/>
        </w:rPr>
        <w:t xml:space="preserve"> (see </w:t>
      </w:r>
      <w:r w:rsidR="00FB6EEE" w:rsidRPr="00FB6EEE">
        <w:rPr>
          <w:rFonts w:ascii="Times New Roman" w:hAnsi="Times New Roman"/>
          <w:color w:val="FF0000"/>
          <w:szCs w:val="24"/>
        </w:rPr>
        <w:t>Table SI.XX</w:t>
      </w:r>
      <w:r w:rsidR="00FB6EEE">
        <w:rPr>
          <w:rFonts w:ascii="Times New Roman" w:hAnsi="Times New Roman"/>
          <w:szCs w:val="24"/>
        </w:rPr>
        <w:t xml:space="preserve">), then carbon tetrachloride, chloroform and </w:t>
      </w:r>
      <w:r w:rsidR="00F57DEE">
        <w:rPr>
          <w:rFonts w:ascii="Times New Roman" w:hAnsi="Times New Roman"/>
          <w:szCs w:val="24"/>
        </w:rPr>
        <w:t xml:space="preserve">N,N-dimethylacetamide display a notable increase compared to the other solvents, which suggests that the error in the solvatochromic shift of these solvents could be alleviated through the explicit treatment of </w:t>
      </w:r>
      <w:r>
        <w:rPr>
          <w:rFonts w:ascii="Times New Roman" w:hAnsi="Times New Roman"/>
          <w:szCs w:val="24"/>
        </w:rPr>
        <w:t xml:space="preserve">solvent </w:t>
      </w:r>
      <w:r w:rsidR="008157F2">
        <w:rPr>
          <w:rFonts w:ascii="Times New Roman" w:hAnsi="Times New Roman"/>
          <w:szCs w:val="24"/>
        </w:rPr>
        <w:t>polarization</w:t>
      </w:r>
      <w:r w:rsidR="00F57DEE">
        <w:rPr>
          <w:rFonts w:ascii="Times New Roman" w:hAnsi="Times New Roman"/>
          <w:szCs w:val="24"/>
        </w:rPr>
        <w:t>.</w:t>
      </w:r>
      <w:r w:rsidR="00A65162">
        <w:rPr>
          <w:rFonts w:ascii="Times New Roman" w:hAnsi="Times New Roman"/>
          <w:szCs w:val="24"/>
        </w:rPr>
        <w:t xml:space="preserve">  QVP </w:t>
      </w:r>
      <w:r w:rsidR="001B3206">
        <w:rPr>
          <w:rFonts w:ascii="Times New Roman" w:hAnsi="Times New Roman"/>
          <w:szCs w:val="24"/>
        </w:rPr>
        <w:t>permits</w:t>
      </w:r>
      <w:r w:rsidR="00A65162">
        <w:rPr>
          <w:rFonts w:ascii="Times New Roman" w:hAnsi="Times New Roman"/>
          <w:szCs w:val="24"/>
        </w:rPr>
        <w:t xml:space="preserve"> higher levels of accuracy can be built into the model through the potential energy surface, thus, allowing for the </w:t>
      </w:r>
      <w:r>
        <w:rPr>
          <w:rFonts w:ascii="Times New Roman" w:hAnsi="Times New Roman"/>
          <w:szCs w:val="24"/>
        </w:rPr>
        <w:t>proper treatment of all effects</w:t>
      </w:r>
      <w:r w:rsidR="001B3206">
        <w:rPr>
          <w:rFonts w:ascii="Times New Roman" w:hAnsi="Times New Roman"/>
          <w:szCs w:val="24"/>
        </w:rPr>
        <w:t>.</w:t>
      </w:r>
    </w:p>
    <w:p w14:paraId="7FA10396" w14:textId="77777777" w:rsidR="000C433B" w:rsidRDefault="008D7E1D" w:rsidP="006F3E8C">
      <w:pPr>
        <w:pStyle w:val="TAMainText"/>
        <w:spacing w:after="240"/>
        <w:ind w:firstLine="720"/>
        <w:jc w:val="center"/>
        <w:rPr>
          <w:rFonts w:ascii="Times New Roman" w:hAnsi="Times New Roman"/>
          <w:szCs w:val="24"/>
        </w:rPr>
      </w:pPr>
      <w:r>
        <w:rPr>
          <w:rFonts w:ascii="Times New Roman" w:hAnsi="Times New Roman"/>
          <w:noProof/>
          <w:szCs w:val="24"/>
        </w:rPr>
        <w:lastRenderedPageBreak/>
        <w:drawing>
          <wp:inline distT="0" distB="0" distL="0" distR="0" wp14:anchorId="7C01D7D9" wp14:editId="6DC289B4">
            <wp:extent cx="4937760" cy="2468880"/>
            <wp:effectExtent l="0" t="0" r="0" b="762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1.svg"/>
                    <pic:cNvPicPr/>
                  </pic:nvPicPr>
                  <pic:blipFill>
                    <a:blip r:embed="rId21">
                      <a:extLst>
                        <a:ext uri="{96DAC541-7B7A-43D3-8B79-37D633B846F1}">
                          <asvg:svgBlip xmlns:asvg="http://schemas.microsoft.com/office/drawing/2016/SVG/main" r:embed="rId22"/>
                        </a:ext>
                      </a:extLst>
                    </a:blip>
                    <a:stretch>
                      <a:fillRect/>
                    </a:stretch>
                  </pic:blipFill>
                  <pic:spPr>
                    <a:xfrm>
                      <a:off x="0" y="0"/>
                      <a:ext cx="4937760" cy="2468880"/>
                    </a:xfrm>
                    <a:prstGeom prst="rect">
                      <a:avLst/>
                    </a:prstGeom>
                  </pic:spPr>
                </pic:pic>
              </a:graphicData>
            </a:graphic>
          </wp:inline>
        </w:drawing>
      </w:r>
    </w:p>
    <w:p w14:paraId="5F1397D6" w14:textId="77777777" w:rsidR="003A6E2D" w:rsidRPr="005B0507" w:rsidRDefault="006E2EF5" w:rsidP="005B0507">
      <w:pPr>
        <w:pStyle w:val="TAMainText"/>
        <w:spacing w:after="240" w:line="360" w:lineRule="auto"/>
        <w:ind w:firstLine="0"/>
        <w:jc w:val="left"/>
        <w:rPr>
          <w:rFonts w:ascii="Times New Roman" w:hAnsi="Times New Roman"/>
          <w:szCs w:val="24"/>
        </w:rPr>
      </w:pPr>
      <w:r>
        <w:rPr>
          <w:rFonts w:ascii="Times New Roman" w:hAnsi="Times New Roman"/>
          <w:b/>
          <w:szCs w:val="24"/>
        </w:rPr>
        <w:t>Figure 3</w:t>
      </w:r>
      <w:r w:rsidR="006F3E8C">
        <w:rPr>
          <w:rFonts w:ascii="Times New Roman" w:hAnsi="Times New Roman"/>
          <w:b/>
          <w:szCs w:val="24"/>
        </w:rPr>
        <w:t xml:space="preserve">. </w:t>
      </w:r>
      <w:r w:rsidR="006F3E8C">
        <w:rPr>
          <w:rFonts w:ascii="Times New Roman" w:hAnsi="Times New Roman"/>
          <w:szCs w:val="24"/>
        </w:rPr>
        <w:t>Left: Calculated linear infrared spectra of the carbonyl vibration of acetophenone in a variety of solvents.</w:t>
      </w:r>
      <w:r w:rsidR="00DC2143">
        <w:rPr>
          <w:rFonts w:ascii="Times New Roman" w:hAnsi="Times New Roman"/>
          <w:szCs w:val="24"/>
        </w:rPr>
        <w:t xml:space="preserve">  All results</w:t>
      </w:r>
      <w:r w:rsidR="009A0BE7">
        <w:rPr>
          <w:rFonts w:ascii="Times New Roman" w:hAnsi="Times New Roman"/>
          <w:szCs w:val="24"/>
        </w:rPr>
        <w:t xml:space="preserve"> were calculated from</w:t>
      </w:r>
      <w:r w:rsidR="00DC2143">
        <w:rPr>
          <w:rFonts w:ascii="Times New Roman" w:hAnsi="Times New Roman"/>
          <w:szCs w:val="24"/>
        </w:rPr>
        <w:t xml:space="preserve"> PM3/OPLS-AA</w:t>
      </w:r>
      <w:r w:rsidR="009A0BE7">
        <w:rPr>
          <w:rFonts w:ascii="Times New Roman" w:hAnsi="Times New Roman"/>
          <w:szCs w:val="24"/>
        </w:rPr>
        <w:t xml:space="preserve"> simulations</w:t>
      </w:r>
      <w:r w:rsidR="006F3E8C">
        <w:rPr>
          <w:rFonts w:ascii="Times New Roman" w:hAnsi="Times New Roman"/>
          <w:szCs w:val="24"/>
        </w:rPr>
        <w:t xml:space="preserve">  Right: Correlation between the carbonyl vibrational frequency and the electric field projected onto the normal mode.</w:t>
      </w:r>
      <w:r w:rsidR="007D2BDE">
        <w:rPr>
          <w:rFonts w:ascii="Times New Roman" w:hAnsi="Times New Roman"/>
          <w:szCs w:val="24"/>
        </w:rPr>
        <w:t xml:space="preserve">  </w:t>
      </w:r>
      <w:r w:rsidR="003E5BB5">
        <w:rPr>
          <w:rFonts w:ascii="Times New Roman" w:hAnsi="Times New Roman"/>
          <w:szCs w:val="24"/>
        </w:rPr>
        <w:t xml:space="preserve">A linear regression of the correlation resulted in </w:t>
      </w:r>
      <m:oMath>
        <m:r>
          <w:rPr>
            <w:rFonts w:ascii="Cambria Math" w:hAnsi="Cambria Math"/>
            <w:szCs w:val="24"/>
          </w:rPr>
          <m:t>ν</m:t>
        </m:r>
        <m:d>
          <m:dPr>
            <m:ctrlPr>
              <w:ins w:id="128" w:author="Jiali Gao" w:date="2017-11-07T18:36:00Z">
                <w:rPr>
                  <w:rFonts w:ascii="Cambria Math" w:hAnsi="Cambria Math"/>
                  <w:i/>
                  <w:szCs w:val="24"/>
                </w:rPr>
              </w:ins>
            </m:ctrlPr>
          </m:dPr>
          <m:e>
            <m:sSub>
              <m:sSubPr>
                <m:ctrlPr>
                  <w:ins w:id="129" w:author="Jiali Gao" w:date="2017-11-07T18:36:00Z">
                    <w:rPr>
                      <w:rFonts w:ascii="Cambria Math" w:hAnsi="Cambria Math"/>
                      <w:i/>
                      <w:szCs w:val="24"/>
                    </w:rPr>
                  </w:ins>
                </m:ctrlPr>
              </m:sSubPr>
              <m:e>
                <m:r>
                  <w:rPr>
                    <w:rFonts w:ascii="Cambria Math" w:hAnsi="Cambria Math"/>
                    <w:szCs w:val="24"/>
                  </w:rPr>
                  <m:t>E</m:t>
                </m:r>
              </m:e>
              <m:sub>
                <m:r>
                  <w:rPr>
                    <w:rFonts w:ascii="Cambria Math" w:hAnsi="Cambria Math"/>
                    <w:szCs w:val="24"/>
                  </w:rPr>
                  <m:t>mode</m:t>
                </m:r>
              </m:sub>
            </m:sSub>
          </m:e>
        </m:d>
        <m:r>
          <w:rPr>
            <w:rFonts w:ascii="Cambria Math" w:hAnsi="Cambria Math"/>
            <w:szCs w:val="24"/>
          </w:rPr>
          <m:t xml:space="preserve">=0.45 </m:t>
        </m:r>
        <m:sSub>
          <m:sSubPr>
            <m:ctrlPr>
              <w:ins w:id="130" w:author="Jiali Gao" w:date="2017-11-07T18:36:00Z">
                <w:rPr>
                  <w:rFonts w:ascii="Cambria Math" w:hAnsi="Cambria Math"/>
                  <w:i/>
                  <w:szCs w:val="24"/>
                </w:rPr>
              </w:ins>
            </m:ctrlPr>
          </m:sSubPr>
          <m:e>
            <m:r>
              <w:rPr>
                <w:rFonts w:ascii="Cambria Math" w:hAnsi="Cambria Math"/>
                <w:szCs w:val="24"/>
              </w:rPr>
              <m:t>E</m:t>
            </m:r>
          </m:e>
          <m:sub>
            <m:r>
              <w:rPr>
                <w:rFonts w:ascii="Cambria Math" w:hAnsi="Cambria Math"/>
                <w:szCs w:val="24"/>
              </w:rPr>
              <m:t>mode</m:t>
            </m:r>
          </m:sub>
        </m:sSub>
        <m:r>
          <w:rPr>
            <w:rFonts w:ascii="Cambria Math" w:hAnsi="Cambria Math"/>
            <w:szCs w:val="24"/>
          </w:rPr>
          <m:t>+1696.4</m:t>
        </m:r>
      </m:oMath>
    </w:p>
    <w:p w14:paraId="0DB4E0CF" w14:textId="77777777" w:rsidR="00AA1CEB" w:rsidRDefault="00AA1CEB" w:rsidP="00AA1CEB">
      <w:pPr>
        <w:pStyle w:val="TAMainText"/>
        <w:spacing w:after="240" w:line="360" w:lineRule="auto"/>
        <w:ind w:firstLine="0"/>
        <w:jc w:val="left"/>
        <w:rPr>
          <w:rFonts w:ascii="Times New Roman" w:hAnsi="Times New Roman"/>
          <w:szCs w:val="24"/>
        </w:rPr>
      </w:pPr>
    </w:p>
    <w:p w14:paraId="6F212689" w14:textId="77777777" w:rsidR="009140F9" w:rsidRDefault="009140F9" w:rsidP="009140F9">
      <w:pPr>
        <w:pStyle w:val="TAMainText"/>
        <w:spacing w:after="240" w:line="276" w:lineRule="auto"/>
        <w:ind w:firstLine="0"/>
        <w:jc w:val="left"/>
        <w:rPr>
          <w:rFonts w:ascii="Times New Roman" w:hAnsi="Times New Roman"/>
          <w:szCs w:val="24"/>
        </w:rPr>
      </w:pPr>
      <w:r w:rsidRPr="00BD30C7">
        <w:rPr>
          <w:rFonts w:ascii="Times New Roman" w:hAnsi="Times New Roman"/>
          <w:b/>
          <w:szCs w:val="24"/>
        </w:rPr>
        <w:t>Table 1</w:t>
      </w:r>
      <w:r>
        <w:rPr>
          <w:rFonts w:ascii="Times New Roman" w:hAnsi="Times New Roman"/>
          <w:szCs w:val="24"/>
        </w:rPr>
        <w:t xml:space="preserve">.  </w:t>
      </w:r>
      <w:r w:rsidR="00DC2143">
        <w:rPr>
          <w:rFonts w:ascii="Times New Roman" w:hAnsi="Times New Roman"/>
          <w:szCs w:val="24"/>
        </w:rPr>
        <w:t>Computed peak positions</w:t>
      </w:r>
      <w:r w:rsidR="00F87108">
        <w:rPr>
          <w:rFonts w:ascii="Times New Roman" w:hAnsi="Times New Roman"/>
          <w:szCs w:val="24"/>
        </w:rPr>
        <w:t xml:space="preserve"> from PM3/OPLS-AA simulations</w:t>
      </w:r>
      <w:r w:rsidR="00DC2143">
        <w:rPr>
          <w:rFonts w:ascii="Times New Roman" w:hAnsi="Times New Roman"/>
          <w:szCs w:val="24"/>
        </w:rPr>
        <w:t xml:space="preserve">, and solvatochromic shifts of acetophenone in various solvents, compared to experimentally measured solvatochromic shifts.  Hexane was used as the reference for all of the solvatochromic shifts.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1554"/>
        <w:gridCol w:w="1775"/>
        <w:gridCol w:w="1402"/>
        <w:gridCol w:w="1538"/>
      </w:tblGrid>
      <w:tr w:rsidR="00985B8B" w14:paraId="1254F13C" w14:textId="77777777" w:rsidTr="00985B8B">
        <w:tc>
          <w:tcPr>
            <w:tcW w:w="1833" w:type="dxa"/>
            <w:tcBorders>
              <w:bottom w:val="single" w:sz="4" w:space="0" w:color="auto"/>
            </w:tcBorders>
          </w:tcPr>
          <w:p w14:paraId="65D03E9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Solvent System</w:t>
            </w:r>
          </w:p>
        </w:tc>
        <w:tc>
          <w:tcPr>
            <w:tcW w:w="1554" w:type="dxa"/>
            <w:tcBorders>
              <w:bottom w:val="single" w:sz="4" w:space="0" w:color="auto"/>
            </w:tcBorders>
          </w:tcPr>
          <w:p w14:paraId="00FE2B8F" w14:textId="77777777" w:rsidR="00985B8B" w:rsidRDefault="00BC23B8" w:rsidP="00C90CD9">
            <w:pPr>
              <w:pStyle w:val="TAMainText"/>
              <w:spacing w:after="240" w:line="240" w:lineRule="auto"/>
              <w:ind w:firstLine="0"/>
              <w:jc w:val="center"/>
              <w:rPr>
                <w:rFonts w:ascii="Times New Roman" w:hAnsi="Times New Roman"/>
                <w:szCs w:val="24"/>
              </w:rPr>
            </w:pPr>
            <m:oMathPara>
              <m:oMath>
                <m:sSub>
                  <m:sSubPr>
                    <m:ctrlPr>
                      <w:ins w:id="131" w:author="Jiali Gao" w:date="2017-11-07T18:36:00Z">
                        <w:rPr>
                          <w:rFonts w:ascii="Cambria Math" w:hAnsi="Cambria Math"/>
                          <w:i/>
                          <w:szCs w:val="24"/>
                        </w:rPr>
                      </w:ins>
                    </m:ctrlPr>
                  </m:sSubPr>
                  <m:e>
                    <m:r>
                      <w:rPr>
                        <w:rFonts w:ascii="Cambria Math" w:hAnsi="Cambria Math"/>
                        <w:szCs w:val="24"/>
                      </w:rPr>
                      <m:t>ν</m:t>
                    </m:r>
                  </m:e>
                  <m:sub>
                    <m:r>
                      <w:rPr>
                        <w:rFonts w:ascii="Cambria Math" w:hAnsi="Cambria Math"/>
                        <w:szCs w:val="24"/>
                      </w:rPr>
                      <m:t>calc</m:t>
                    </m:r>
                  </m:sub>
                </m:sSub>
                <m:r>
                  <w:rPr>
                    <w:rFonts w:ascii="Cambria Math" w:hAnsi="Cambria Math"/>
                    <w:szCs w:val="24"/>
                  </w:rPr>
                  <m:t>(c</m:t>
                </m:r>
                <m:sSup>
                  <m:sSupPr>
                    <m:ctrlPr>
                      <w:ins w:id="132" w:author="Jiali Gao" w:date="2017-11-07T18:36:00Z">
                        <w:rPr>
                          <w:rFonts w:ascii="Cambria Math" w:hAnsi="Cambria Math"/>
                          <w:i/>
                          <w:szCs w:val="24"/>
                        </w:rPr>
                      </w:ins>
                    </m:ctrlPr>
                  </m:sSupPr>
                  <m:e>
                    <m:r>
                      <w:rPr>
                        <w:rFonts w:ascii="Cambria Math" w:hAnsi="Cambria Math"/>
                        <w:szCs w:val="24"/>
                      </w:rPr>
                      <m:t>m</m:t>
                    </m:r>
                  </m:e>
                  <m:sup>
                    <m:r>
                      <w:rPr>
                        <w:rFonts w:ascii="Cambria Math" w:hAnsi="Cambria Math"/>
                        <w:szCs w:val="24"/>
                      </w:rPr>
                      <m:t>-1</m:t>
                    </m:r>
                  </m:sup>
                </m:sSup>
                <m:r>
                  <w:rPr>
                    <w:rFonts w:ascii="Cambria Math" w:hAnsi="Cambria Math"/>
                    <w:szCs w:val="24"/>
                  </w:rPr>
                  <m:t>)</m:t>
                </m:r>
              </m:oMath>
            </m:oMathPara>
          </w:p>
        </w:tc>
        <w:tc>
          <w:tcPr>
            <w:tcW w:w="1775" w:type="dxa"/>
            <w:tcBorders>
              <w:bottom w:val="single" w:sz="4" w:space="0" w:color="auto"/>
            </w:tcBorders>
          </w:tcPr>
          <w:p w14:paraId="31D9B45D" w14:textId="77777777" w:rsidR="00985B8B" w:rsidRDefault="00985B8B" w:rsidP="00C90CD9">
            <w:pPr>
              <w:pStyle w:val="TAMainText"/>
              <w:spacing w:after="240" w:line="240" w:lineRule="auto"/>
              <w:ind w:firstLine="0"/>
              <w:jc w:val="center"/>
              <w:rPr>
                <w:rFonts w:ascii="Times New Roman" w:hAnsi="Times New Roman"/>
                <w:szCs w:val="24"/>
              </w:rPr>
            </w:pPr>
            <m:oMathPara>
              <m:oMath>
                <m:r>
                  <m:rPr>
                    <m:sty m:val="p"/>
                  </m:rPr>
                  <w:rPr>
                    <w:rFonts w:ascii="Cambria Math" w:hAnsi="Cambria Math"/>
                    <w:szCs w:val="24"/>
                  </w:rPr>
                  <m:t>Δ</m:t>
                </m:r>
                <m:sSub>
                  <m:sSubPr>
                    <m:ctrlPr>
                      <w:ins w:id="133" w:author="Jiali Gao" w:date="2017-11-07T18:36:00Z">
                        <w:rPr>
                          <w:rFonts w:ascii="Cambria Math" w:hAnsi="Cambria Math"/>
                          <w:i/>
                          <w:szCs w:val="24"/>
                        </w:rPr>
                      </w:ins>
                    </m:ctrlPr>
                  </m:sSubPr>
                  <m:e>
                    <m:r>
                      <w:rPr>
                        <w:rFonts w:ascii="Cambria Math" w:hAnsi="Cambria Math"/>
                        <w:szCs w:val="24"/>
                      </w:rPr>
                      <m:t>ν</m:t>
                    </m:r>
                  </m:e>
                  <m:sub>
                    <m:r>
                      <w:rPr>
                        <w:rFonts w:ascii="Cambria Math" w:hAnsi="Cambria Math"/>
                        <w:szCs w:val="24"/>
                      </w:rPr>
                      <m:t>calc</m:t>
                    </m:r>
                  </m:sub>
                </m:sSub>
                <m:r>
                  <w:rPr>
                    <w:rFonts w:ascii="Cambria Math" w:hAnsi="Cambria Math"/>
                    <w:szCs w:val="24"/>
                  </w:rPr>
                  <m:t>(c</m:t>
                </m:r>
                <m:sSup>
                  <m:sSupPr>
                    <m:ctrlPr>
                      <w:ins w:id="134" w:author="Jiali Gao" w:date="2017-11-07T18:36:00Z">
                        <w:rPr>
                          <w:rFonts w:ascii="Cambria Math" w:hAnsi="Cambria Math"/>
                          <w:i/>
                          <w:szCs w:val="24"/>
                        </w:rPr>
                      </w:ins>
                    </m:ctrlPr>
                  </m:sSupPr>
                  <m:e>
                    <m:r>
                      <w:rPr>
                        <w:rFonts w:ascii="Cambria Math" w:hAnsi="Cambria Math"/>
                        <w:szCs w:val="24"/>
                      </w:rPr>
                      <m:t>m</m:t>
                    </m:r>
                  </m:e>
                  <m:sup>
                    <m:r>
                      <w:rPr>
                        <w:rFonts w:ascii="Cambria Math" w:hAnsi="Cambria Math"/>
                        <w:szCs w:val="24"/>
                      </w:rPr>
                      <m:t>-1</m:t>
                    </m:r>
                  </m:sup>
                </m:sSup>
                <m:r>
                  <w:rPr>
                    <w:rFonts w:ascii="Cambria Math" w:hAnsi="Cambria Math"/>
                    <w:szCs w:val="24"/>
                  </w:rPr>
                  <m:t>)</m:t>
                </m:r>
              </m:oMath>
            </m:oMathPara>
          </w:p>
        </w:tc>
        <w:tc>
          <w:tcPr>
            <w:tcW w:w="1402" w:type="dxa"/>
            <w:tcBorders>
              <w:bottom w:val="single" w:sz="4" w:space="0" w:color="auto"/>
            </w:tcBorders>
          </w:tcPr>
          <w:p w14:paraId="07E91C19" w14:textId="77777777" w:rsidR="00985B8B" w:rsidRDefault="00BC23B8" w:rsidP="00C90CD9">
            <w:pPr>
              <w:pStyle w:val="TAMainText"/>
              <w:spacing w:after="240" w:line="240" w:lineRule="auto"/>
              <w:ind w:firstLine="0"/>
              <w:jc w:val="center"/>
              <w:rPr>
                <w:rFonts w:ascii="Times New Roman" w:hAnsi="Times New Roman"/>
                <w:szCs w:val="24"/>
              </w:rPr>
            </w:pPr>
            <m:oMathPara>
              <m:oMath>
                <m:sSub>
                  <m:sSubPr>
                    <m:ctrlPr>
                      <w:ins w:id="135" w:author="Jiali Gao" w:date="2017-11-07T18:36:00Z">
                        <w:rPr>
                          <w:rFonts w:ascii="Cambria Math" w:hAnsi="Cambria Math"/>
                          <w:i/>
                          <w:szCs w:val="24"/>
                        </w:rPr>
                      </w:ins>
                    </m:ctrlPr>
                  </m:sSubPr>
                  <m:e>
                    <m:r>
                      <w:rPr>
                        <w:rFonts w:ascii="Cambria Math" w:hAnsi="Cambria Math"/>
                        <w:szCs w:val="24"/>
                      </w:rPr>
                      <m:t>ν</m:t>
                    </m:r>
                  </m:e>
                  <m:sub>
                    <m:r>
                      <w:rPr>
                        <w:rFonts w:ascii="Cambria Math" w:hAnsi="Cambria Math"/>
                        <w:szCs w:val="24"/>
                      </w:rPr>
                      <m:t>exp</m:t>
                    </m:r>
                  </m:sub>
                </m:sSub>
                <m:r>
                  <w:rPr>
                    <w:rFonts w:ascii="Cambria Math" w:hAnsi="Cambria Math"/>
                    <w:szCs w:val="24"/>
                  </w:rPr>
                  <m:t>(c</m:t>
                </m:r>
                <m:sSup>
                  <m:sSupPr>
                    <m:ctrlPr>
                      <w:ins w:id="136" w:author="Jiali Gao" w:date="2017-11-07T18:36:00Z">
                        <w:rPr>
                          <w:rFonts w:ascii="Cambria Math" w:hAnsi="Cambria Math"/>
                          <w:i/>
                          <w:szCs w:val="24"/>
                        </w:rPr>
                      </w:ins>
                    </m:ctrlPr>
                  </m:sSupPr>
                  <m:e>
                    <m:r>
                      <w:rPr>
                        <w:rFonts w:ascii="Cambria Math" w:hAnsi="Cambria Math"/>
                        <w:szCs w:val="24"/>
                      </w:rPr>
                      <m:t>m</m:t>
                    </m:r>
                  </m:e>
                  <m:sup>
                    <m:r>
                      <w:rPr>
                        <w:rFonts w:ascii="Cambria Math" w:hAnsi="Cambria Math"/>
                        <w:szCs w:val="24"/>
                      </w:rPr>
                      <m:t>-1</m:t>
                    </m:r>
                  </m:sup>
                </m:sSup>
                <m:r>
                  <w:rPr>
                    <w:rFonts w:ascii="Cambria Math" w:hAnsi="Cambria Math"/>
                    <w:szCs w:val="24"/>
                  </w:rPr>
                  <m:t>)</m:t>
                </m:r>
              </m:oMath>
            </m:oMathPara>
          </w:p>
        </w:tc>
        <w:tc>
          <w:tcPr>
            <w:tcW w:w="1538" w:type="dxa"/>
            <w:tcBorders>
              <w:bottom w:val="single" w:sz="4" w:space="0" w:color="auto"/>
            </w:tcBorders>
          </w:tcPr>
          <w:p w14:paraId="14E78E90" w14:textId="77777777" w:rsidR="00985B8B" w:rsidRDefault="00985B8B" w:rsidP="00C90CD9">
            <w:pPr>
              <w:pStyle w:val="TAMainText"/>
              <w:spacing w:after="240" w:line="240" w:lineRule="auto"/>
              <w:ind w:firstLine="0"/>
              <w:jc w:val="center"/>
              <w:rPr>
                <w:rFonts w:ascii="Times New Roman" w:hAnsi="Times New Roman"/>
                <w:szCs w:val="24"/>
              </w:rPr>
            </w:pPr>
            <m:oMath>
              <m:r>
                <m:rPr>
                  <m:sty m:val="p"/>
                </m:rPr>
                <w:rPr>
                  <w:rFonts w:ascii="Cambria Math" w:hAnsi="Cambria Math"/>
                  <w:szCs w:val="24"/>
                </w:rPr>
                <m:t>Δ</m:t>
              </m:r>
              <m:sSub>
                <m:sSubPr>
                  <m:ctrlPr>
                    <w:ins w:id="137" w:author="Jiali Gao" w:date="2017-11-07T18:36:00Z">
                      <w:rPr>
                        <w:rFonts w:ascii="Cambria Math" w:hAnsi="Cambria Math"/>
                        <w:i/>
                        <w:szCs w:val="24"/>
                      </w:rPr>
                    </w:ins>
                  </m:ctrlPr>
                </m:sSubPr>
                <m:e>
                  <m:r>
                    <w:rPr>
                      <w:rFonts w:ascii="Cambria Math" w:hAnsi="Cambria Math"/>
                      <w:szCs w:val="24"/>
                    </w:rPr>
                    <m:t>ν</m:t>
                  </m:r>
                </m:e>
                <m:sub>
                  <m:r>
                    <w:rPr>
                      <w:rFonts w:ascii="Cambria Math" w:hAnsi="Cambria Math"/>
                      <w:szCs w:val="24"/>
                    </w:rPr>
                    <m:t>exp</m:t>
                  </m:r>
                </m:sub>
              </m:sSub>
              <m:r>
                <w:rPr>
                  <w:rFonts w:ascii="Cambria Math" w:hAnsi="Cambria Math"/>
                  <w:szCs w:val="24"/>
                </w:rPr>
                <m:t>(c</m:t>
              </m:r>
              <m:sSup>
                <m:sSupPr>
                  <m:ctrlPr>
                    <w:ins w:id="138" w:author="Jiali Gao" w:date="2017-11-07T18:36:00Z">
                      <w:rPr>
                        <w:rFonts w:ascii="Cambria Math" w:hAnsi="Cambria Math"/>
                        <w:i/>
                        <w:szCs w:val="24"/>
                      </w:rPr>
                    </w:ins>
                  </m:ctrlPr>
                </m:sSupPr>
                <m:e>
                  <m:r>
                    <w:rPr>
                      <w:rFonts w:ascii="Cambria Math" w:hAnsi="Cambria Math"/>
                      <w:szCs w:val="24"/>
                    </w:rPr>
                    <m:t>m</m:t>
                  </m:r>
                </m:e>
                <m:sup>
                  <m:r>
                    <w:rPr>
                      <w:rFonts w:ascii="Cambria Math" w:hAnsi="Cambria Math"/>
                      <w:szCs w:val="24"/>
                    </w:rPr>
                    <m:t>-1</m:t>
                  </m:r>
                </m:sup>
              </m:sSup>
              <m:r>
                <w:rPr>
                  <w:rFonts w:ascii="Cambria Math" w:hAnsi="Cambria Math"/>
                  <w:szCs w:val="24"/>
                </w:rPr>
                <m:t>)</m:t>
              </m:r>
            </m:oMath>
            <w:r>
              <w:rPr>
                <w:rFonts w:ascii="Times New Roman" w:hAnsi="Times New Roman"/>
                <w:szCs w:val="24"/>
              </w:rPr>
              <w:t xml:space="preserve"> </w:t>
            </w:r>
          </w:p>
        </w:tc>
      </w:tr>
      <w:tr w:rsidR="00985B8B" w14:paraId="2171C129" w14:textId="77777777" w:rsidTr="00985B8B">
        <w:tc>
          <w:tcPr>
            <w:tcW w:w="1833" w:type="dxa"/>
            <w:tcBorders>
              <w:top w:val="single" w:sz="4" w:space="0" w:color="auto"/>
              <w:right w:val="single" w:sz="4" w:space="0" w:color="auto"/>
            </w:tcBorders>
          </w:tcPr>
          <w:p w14:paraId="5FB74E7E"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Carbon Tetrachloride</w:t>
            </w:r>
          </w:p>
        </w:tc>
        <w:tc>
          <w:tcPr>
            <w:tcW w:w="1554" w:type="dxa"/>
            <w:tcBorders>
              <w:top w:val="single" w:sz="4" w:space="0" w:color="auto"/>
              <w:left w:val="single" w:sz="4" w:space="0" w:color="auto"/>
            </w:tcBorders>
          </w:tcPr>
          <w:p w14:paraId="164B291B"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1696.4</w:t>
            </w:r>
          </w:p>
        </w:tc>
        <w:tc>
          <w:tcPr>
            <w:tcW w:w="1775" w:type="dxa"/>
            <w:tcBorders>
              <w:top w:val="single" w:sz="4" w:space="0" w:color="auto"/>
            </w:tcBorders>
          </w:tcPr>
          <w:p w14:paraId="5C74AD33"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0.0</w:t>
            </w:r>
          </w:p>
        </w:tc>
        <w:tc>
          <w:tcPr>
            <w:tcW w:w="1402" w:type="dxa"/>
            <w:tcBorders>
              <w:top w:val="single" w:sz="4" w:space="0" w:color="auto"/>
            </w:tcBorders>
          </w:tcPr>
          <w:p w14:paraId="032566CE"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1691.0</w:t>
            </w:r>
            <w:r w:rsidRPr="00C90CD9">
              <w:rPr>
                <w:rFonts w:ascii="Times New Roman" w:hAnsi="Times New Roman"/>
                <w:szCs w:val="24"/>
                <w:vertAlign w:val="superscript"/>
              </w:rPr>
              <w:t>a</w:t>
            </w:r>
          </w:p>
        </w:tc>
        <w:tc>
          <w:tcPr>
            <w:tcW w:w="1538" w:type="dxa"/>
            <w:tcBorders>
              <w:top w:val="single" w:sz="4" w:space="0" w:color="auto"/>
            </w:tcBorders>
          </w:tcPr>
          <w:p w14:paraId="4CE5A82E"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-5.4</w:t>
            </w:r>
          </w:p>
        </w:tc>
      </w:tr>
      <w:tr w:rsidR="00985B8B" w14:paraId="079876F0" w14:textId="77777777" w:rsidTr="00985B8B">
        <w:tc>
          <w:tcPr>
            <w:tcW w:w="1833" w:type="dxa"/>
            <w:tcBorders>
              <w:right w:val="single" w:sz="4" w:space="0" w:color="auto"/>
            </w:tcBorders>
          </w:tcPr>
          <w:p w14:paraId="240C0136"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Hexane</w:t>
            </w:r>
          </w:p>
        </w:tc>
        <w:tc>
          <w:tcPr>
            <w:tcW w:w="1554" w:type="dxa"/>
            <w:tcBorders>
              <w:left w:val="single" w:sz="4" w:space="0" w:color="auto"/>
            </w:tcBorders>
          </w:tcPr>
          <w:p w14:paraId="7B973ABF"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1696.4</w:t>
            </w:r>
          </w:p>
        </w:tc>
        <w:tc>
          <w:tcPr>
            <w:tcW w:w="1775" w:type="dxa"/>
          </w:tcPr>
          <w:p w14:paraId="73B5B230"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0.0</w:t>
            </w:r>
          </w:p>
        </w:tc>
        <w:tc>
          <w:tcPr>
            <w:tcW w:w="1402" w:type="dxa"/>
          </w:tcPr>
          <w:p w14:paraId="1C81BE92"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1696.4</w:t>
            </w:r>
            <w:r w:rsidRPr="00C90CD9">
              <w:rPr>
                <w:rFonts w:ascii="Times New Roman" w:hAnsi="Times New Roman"/>
                <w:szCs w:val="24"/>
                <w:vertAlign w:val="superscript"/>
              </w:rPr>
              <w:t>b</w:t>
            </w:r>
          </w:p>
        </w:tc>
        <w:tc>
          <w:tcPr>
            <w:tcW w:w="1538" w:type="dxa"/>
          </w:tcPr>
          <w:p w14:paraId="3878A681"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0.0</w:t>
            </w:r>
          </w:p>
        </w:tc>
      </w:tr>
      <w:tr w:rsidR="00985B8B" w14:paraId="034FA9F0" w14:textId="77777777" w:rsidTr="00985B8B">
        <w:tc>
          <w:tcPr>
            <w:tcW w:w="1833" w:type="dxa"/>
            <w:tcBorders>
              <w:right w:val="single" w:sz="4" w:space="0" w:color="auto"/>
            </w:tcBorders>
          </w:tcPr>
          <w:p w14:paraId="7F178104"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Diethyl Ether</w:t>
            </w:r>
          </w:p>
        </w:tc>
        <w:tc>
          <w:tcPr>
            <w:tcW w:w="1554" w:type="dxa"/>
            <w:tcBorders>
              <w:left w:val="single" w:sz="4" w:space="0" w:color="auto"/>
            </w:tcBorders>
          </w:tcPr>
          <w:p w14:paraId="43BD809F"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1691.3</w:t>
            </w:r>
          </w:p>
        </w:tc>
        <w:tc>
          <w:tcPr>
            <w:tcW w:w="1775" w:type="dxa"/>
          </w:tcPr>
          <w:p w14:paraId="57FC2B80"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-5.1</w:t>
            </w:r>
          </w:p>
        </w:tc>
        <w:tc>
          <w:tcPr>
            <w:tcW w:w="1402" w:type="dxa"/>
          </w:tcPr>
          <w:p w14:paraId="001DC23E"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1692.9</w:t>
            </w:r>
            <w:r w:rsidRPr="00C90CD9">
              <w:rPr>
                <w:rFonts w:ascii="Times New Roman" w:hAnsi="Times New Roman"/>
                <w:szCs w:val="24"/>
                <w:vertAlign w:val="superscript"/>
              </w:rPr>
              <w:t>b</w:t>
            </w:r>
          </w:p>
        </w:tc>
        <w:tc>
          <w:tcPr>
            <w:tcW w:w="1538" w:type="dxa"/>
          </w:tcPr>
          <w:p w14:paraId="10B177DA"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-3.5</w:t>
            </w:r>
          </w:p>
        </w:tc>
      </w:tr>
      <w:tr w:rsidR="00985B8B" w14:paraId="34B16312" w14:textId="77777777" w:rsidTr="00985B8B">
        <w:tc>
          <w:tcPr>
            <w:tcW w:w="1833" w:type="dxa"/>
            <w:tcBorders>
              <w:right w:val="single" w:sz="4" w:space="0" w:color="auto"/>
            </w:tcBorders>
          </w:tcPr>
          <w:p w14:paraId="2236FF76"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N,N-dimethyl acetamide</w:t>
            </w:r>
          </w:p>
        </w:tc>
        <w:tc>
          <w:tcPr>
            <w:tcW w:w="1554" w:type="dxa"/>
            <w:tcBorders>
              <w:left w:val="single" w:sz="4" w:space="0" w:color="auto"/>
            </w:tcBorders>
          </w:tcPr>
          <w:p w14:paraId="32F32266"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1690.2</w:t>
            </w:r>
          </w:p>
        </w:tc>
        <w:tc>
          <w:tcPr>
            <w:tcW w:w="1775" w:type="dxa"/>
          </w:tcPr>
          <w:p w14:paraId="347B7F7B"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-6.3</w:t>
            </w:r>
          </w:p>
        </w:tc>
        <w:tc>
          <w:tcPr>
            <w:tcW w:w="1402" w:type="dxa"/>
          </w:tcPr>
          <w:p w14:paraId="00D65A6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w:t>
            </w:r>
          </w:p>
        </w:tc>
        <w:tc>
          <w:tcPr>
            <w:tcW w:w="1538" w:type="dxa"/>
          </w:tcPr>
          <w:p w14:paraId="3A56F2E7"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w:t>
            </w:r>
          </w:p>
        </w:tc>
      </w:tr>
      <w:tr w:rsidR="00985B8B" w14:paraId="13DFDEED" w14:textId="77777777" w:rsidTr="00985B8B">
        <w:tc>
          <w:tcPr>
            <w:tcW w:w="1833" w:type="dxa"/>
            <w:tcBorders>
              <w:right w:val="single" w:sz="4" w:space="0" w:color="auto"/>
            </w:tcBorders>
          </w:tcPr>
          <w:p w14:paraId="14327A64"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Acetonitrile</w:t>
            </w:r>
          </w:p>
        </w:tc>
        <w:tc>
          <w:tcPr>
            <w:tcW w:w="1554" w:type="dxa"/>
            <w:tcBorders>
              <w:left w:val="single" w:sz="4" w:space="0" w:color="auto"/>
            </w:tcBorders>
          </w:tcPr>
          <w:p w14:paraId="6F8E016D"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1685.4</w:t>
            </w:r>
          </w:p>
        </w:tc>
        <w:tc>
          <w:tcPr>
            <w:tcW w:w="1775" w:type="dxa"/>
          </w:tcPr>
          <w:p w14:paraId="35D9AE2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-11.0</w:t>
            </w:r>
          </w:p>
        </w:tc>
        <w:tc>
          <w:tcPr>
            <w:tcW w:w="1402" w:type="dxa"/>
          </w:tcPr>
          <w:p w14:paraId="7AFAFC3C"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1686.1</w:t>
            </w:r>
            <w:r w:rsidRPr="00C90CD9">
              <w:rPr>
                <w:rFonts w:ascii="Times New Roman" w:hAnsi="Times New Roman"/>
                <w:szCs w:val="24"/>
                <w:vertAlign w:val="superscript"/>
              </w:rPr>
              <w:t>b</w:t>
            </w:r>
          </w:p>
        </w:tc>
        <w:tc>
          <w:tcPr>
            <w:tcW w:w="1538" w:type="dxa"/>
          </w:tcPr>
          <w:p w14:paraId="09AB837C"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-10.3</w:t>
            </w:r>
          </w:p>
        </w:tc>
      </w:tr>
      <w:tr w:rsidR="00985B8B" w14:paraId="1244BB40" w14:textId="77777777" w:rsidTr="00985B8B">
        <w:tc>
          <w:tcPr>
            <w:tcW w:w="1833" w:type="dxa"/>
            <w:tcBorders>
              <w:right w:val="single" w:sz="4" w:space="0" w:color="auto"/>
            </w:tcBorders>
          </w:tcPr>
          <w:p w14:paraId="0E77EA64"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Chloroform</w:t>
            </w:r>
          </w:p>
        </w:tc>
        <w:tc>
          <w:tcPr>
            <w:tcW w:w="1554" w:type="dxa"/>
            <w:tcBorders>
              <w:left w:val="single" w:sz="4" w:space="0" w:color="auto"/>
            </w:tcBorders>
          </w:tcPr>
          <w:p w14:paraId="2967ABF6"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1686.8</w:t>
            </w:r>
          </w:p>
        </w:tc>
        <w:tc>
          <w:tcPr>
            <w:tcW w:w="1775" w:type="dxa"/>
          </w:tcPr>
          <w:p w14:paraId="093CC799"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-9.6</w:t>
            </w:r>
          </w:p>
        </w:tc>
        <w:tc>
          <w:tcPr>
            <w:tcW w:w="1402" w:type="dxa"/>
          </w:tcPr>
          <w:p w14:paraId="7BC1FA24"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1683.3</w:t>
            </w:r>
            <w:r w:rsidRPr="00C90CD9">
              <w:rPr>
                <w:rFonts w:ascii="Times New Roman" w:hAnsi="Times New Roman"/>
                <w:szCs w:val="24"/>
                <w:vertAlign w:val="superscript"/>
              </w:rPr>
              <w:t>b</w:t>
            </w:r>
          </w:p>
        </w:tc>
        <w:tc>
          <w:tcPr>
            <w:tcW w:w="1538" w:type="dxa"/>
          </w:tcPr>
          <w:p w14:paraId="5BA634CE"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-13.1</w:t>
            </w:r>
          </w:p>
        </w:tc>
      </w:tr>
      <w:tr w:rsidR="00985B8B" w14:paraId="2212745D" w14:textId="77777777" w:rsidTr="00985B8B">
        <w:tc>
          <w:tcPr>
            <w:tcW w:w="1833" w:type="dxa"/>
            <w:tcBorders>
              <w:right w:val="single" w:sz="4" w:space="0" w:color="auto"/>
            </w:tcBorders>
          </w:tcPr>
          <w:p w14:paraId="71D035C0"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lastRenderedPageBreak/>
              <w:t>Methanol</w:t>
            </w:r>
          </w:p>
        </w:tc>
        <w:tc>
          <w:tcPr>
            <w:tcW w:w="1554" w:type="dxa"/>
            <w:tcBorders>
              <w:left w:val="single" w:sz="4" w:space="0" w:color="auto"/>
            </w:tcBorders>
          </w:tcPr>
          <w:p w14:paraId="5BAB0D1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1685.1</w:t>
            </w:r>
          </w:p>
        </w:tc>
        <w:tc>
          <w:tcPr>
            <w:tcW w:w="1775" w:type="dxa"/>
          </w:tcPr>
          <w:p w14:paraId="4C2245C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-11.3</w:t>
            </w:r>
          </w:p>
        </w:tc>
        <w:tc>
          <w:tcPr>
            <w:tcW w:w="1402" w:type="dxa"/>
          </w:tcPr>
          <w:p w14:paraId="59DBF15B"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1683.8</w:t>
            </w:r>
            <w:r w:rsidRPr="00C90CD9">
              <w:rPr>
                <w:rFonts w:ascii="Times New Roman" w:hAnsi="Times New Roman"/>
                <w:szCs w:val="24"/>
                <w:vertAlign w:val="superscript"/>
              </w:rPr>
              <w:t>c</w:t>
            </w:r>
          </w:p>
        </w:tc>
        <w:tc>
          <w:tcPr>
            <w:tcW w:w="1538" w:type="dxa"/>
          </w:tcPr>
          <w:p w14:paraId="65C718E2" w14:textId="77777777" w:rsidR="00985B8B" w:rsidRPr="00670C64" w:rsidRDefault="00985B8B" w:rsidP="00C90CD9">
            <w:pPr>
              <w:pStyle w:val="TAMainText"/>
              <w:spacing w:after="240" w:line="240" w:lineRule="auto"/>
              <w:ind w:firstLine="0"/>
              <w:jc w:val="center"/>
              <w:rPr>
                <w:rFonts w:ascii="Times New Roman" w:hAnsi="Times New Roman"/>
                <w:szCs w:val="24"/>
                <w:vertAlign w:val="superscript"/>
              </w:rPr>
            </w:pPr>
            <w:r>
              <w:rPr>
                <w:rFonts w:ascii="Times New Roman" w:hAnsi="Times New Roman"/>
                <w:szCs w:val="24"/>
              </w:rPr>
              <w:t>-12.6</w:t>
            </w:r>
          </w:p>
        </w:tc>
      </w:tr>
      <w:tr w:rsidR="00985B8B" w14:paraId="0C910FF9" w14:textId="77777777" w:rsidTr="00985B8B">
        <w:tc>
          <w:tcPr>
            <w:tcW w:w="1833" w:type="dxa"/>
            <w:tcBorders>
              <w:right w:val="single" w:sz="4" w:space="0" w:color="auto"/>
            </w:tcBorders>
          </w:tcPr>
          <w:p w14:paraId="3906DA9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Water</w:t>
            </w:r>
          </w:p>
        </w:tc>
        <w:tc>
          <w:tcPr>
            <w:tcW w:w="1554" w:type="dxa"/>
            <w:tcBorders>
              <w:left w:val="single" w:sz="4" w:space="0" w:color="auto"/>
            </w:tcBorders>
          </w:tcPr>
          <w:p w14:paraId="56FCC5A5"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1668.9</w:t>
            </w:r>
          </w:p>
        </w:tc>
        <w:tc>
          <w:tcPr>
            <w:tcW w:w="1775" w:type="dxa"/>
          </w:tcPr>
          <w:p w14:paraId="3A372F45"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-27.4</w:t>
            </w:r>
          </w:p>
        </w:tc>
        <w:tc>
          <w:tcPr>
            <w:tcW w:w="1402" w:type="dxa"/>
          </w:tcPr>
          <w:p w14:paraId="721D4C38"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1669.4</w:t>
            </w:r>
            <w:r w:rsidRPr="00C90CD9">
              <w:rPr>
                <w:rFonts w:ascii="Times New Roman" w:hAnsi="Times New Roman"/>
                <w:szCs w:val="24"/>
                <w:vertAlign w:val="superscript"/>
              </w:rPr>
              <w:t>b</w:t>
            </w:r>
          </w:p>
        </w:tc>
        <w:tc>
          <w:tcPr>
            <w:tcW w:w="1538" w:type="dxa"/>
          </w:tcPr>
          <w:p w14:paraId="6901FE99" w14:textId="77777777" w:rsidR="00985B8B" w:rsidRDefault="00985B8B" w:rsidP="00C90CD9">
            <w:pPr>
              <w:pStyle w:val="TAMainText"/>
              <w:spacing w:after="240" w:line="240" w:lineRule="auto"/>
              <w:ind w:firstLine="0"/>
              <w:jc w:val="center"/>
              <w:rPr>
                <w:rFonts w:ascii="Times New Roman" w:hAnsi="Times New Roman"/>
                <w:szCs w:val="24"/>
              </w:rPr>
            </w:pPr>
            <w:r>
              <w:rPr>
                <w:rFonts w:ascii="Times New Roman" w:hAnsi="Times New Roman"/>
                <w:szCs w:val="24"/>
              </w:rPr>
              <w:t>-27.0</w:t>
            </w:r>
          </w:p>
        </w:tc>
      </w:tr>
    </w:tbl>
    <w:p w14:paraId="341E7583" w14:textId="77777777" w:rsidR="002D32F1" w:rsidRDefault="00670C64" w:rsidP="00526049">
      <w:pPr>
        <w:pStyle w:val="TAMainText"/>
        <w:spacing w:line="240" w:lineRule="auto"/>
        <w:ind w:firstLine="0"/>
        <w:jc w:val="left"/>
        <w:rPr>
          <w:rFonts w:ascii="Times New Roman" w:hAnsi="Times New Roman"/>
          <w:szCs w:val="24"/>
        </w:rPr>
      </w:pPr>
      <w:r>
        <w:rPr>
          <w:rFonts w:ascii="Times New Roman" w:hAnsi="Times New Roman"/>
          <w:szCs w:val="24"/>
        </w:rPr>
        <w:t>a.</w:t>
      </w:r>
      <w:r w:rsidR="0071663A">
        <w:rPr>
          <w:rFonts w:ascii="Times New Roman" w:hAnsi="Times New Roman"/>
          <w:szCs w:val="24"/>
        </w:rPr>
        <w:t xml:space="preserve"> Reference </w:t>
      </w:r>
      <w:r w:rsidR="00401BDE">
        <w:rPr>
          <w:rFonts w:ascii="Times New Roman" w:hAnsi="Times New Roman"/>
          <w:szCs w:val="24"/>
        </w:rPr>
        <w:fldChar w:fldCharType="begin"/>
      </w:r>
      <w:r w:rsidR="00401BDE">
        <w:rPr>
          <w:rFonts w:ascii="Times New Roman" w:hAnsi="Times New Roman"/>
          <w:szCs w:val="24"/>
        </w:rPr>
        <w:instrText xml:space="preserve"> ADDIN EN.CITE &lt;EndNote&gt;&lt;Cite&gt;&lt;Author&gt;Garcia&lt;/Author&gt;&lt;Year&gt;1987&lt;/Year&gt;&lt;IDText&gt;Influence of solvent polarity and acidity properties on the frequency of the carbonyl band of dimethylformamide, acetophenone and benzophenone&lt;/IDText&gt;&lt;DisplayText&gt;&lt;style face="superscript"&gt;61&lt;/style&gt;&lt;/DisplayText&gt;&lt;record&gt;&lt;titles&gt;&lt;title&gt;Influence of solvent polarity and acidity properties on the frequency of the carbonyl band of dimethylformamide, acetophenone and benzophenone&lt;/title&gt;&lt;secondary-title&gt;Spectrochimica Acta Part A: Molecular Spectroscopy&lt;/secondary-title&gt;&lt;/titles&gt;&lt;pages&gt;879-885&lt;/pages&gt;&lt;urls&gt;&lt;pdf-urls&gt;&lt;url&gt;file:///C:/Users/agrof/Mendeley Desktop/Garcia, Redondo/Spectrochimica Acta Part A Molecular Spectroscopy/Garcia, Redondo - 1987 - Influence of solvent polarity and acidity properties on the frequency of the carbonyl band of dimethylformamide.pdf&lt;/url&gt;&lt;/pdf-urls&gt;&lt;/urls&gt;&lt;number&gt;7&lt;/number&gt;&lt;contributors&gt;&lt;authors&gt;&lt;author&gt;Garcia, M. V.&lt;/author&gt;&lt;author&gt;Redondo, M. I.&lt;/author&gt;&lt;/authors&gt;&lt;/contributors&gt;&lt;added-date format="utc"&gt;1509389868&lt;/added-date&gt;&lt;ref-type name="Journal Article"&gt;17&lt;/ref-type&gt;&lt;dates&gt;&lt;year&gt;1987&lt;/year&gt;&lt;/dates&gt;&lt;rec-number&gt;823&lt;/rec-number&gt;&lt;last-updated-date format="utc"&gt;1509389868&lt;/last-updated-date&gt;&lt;electronic-resource-num&gt;10.1016/0584-8539(87)80238-6&lt;/electronic-resource-num&gt;&lt;volume&gt;43A&lt;/volume&gt;&lt;/record&gt;&lt;/Cite&gt;&lt;/EndNote&gt;</w:instrText>
      </w:r>
      <w:r w:rsidR="00401BDE">
        <w:rPr>
          <w:rFonts w:ascii="Times New Roman" w:hAnsi="Times New Roman"/>
          <w:szCs w:val="24"/>
        </w:rPr>
        <w:fldChar w:fldCharType="separate"/>
      </w:r>
      <w:r w:rsidR="00401BDE" w:rsidRPr="00401BDE">
        <w:rPr>
          <w:rFonts w:ascii="Times New Roman" w:hAnsi="Times New Roman"/>
          <w:noProof/>
          <w:szCs w:val="24"/>
          <w:vertAlign w:val="superscript"/>
        </w:rPr>
        <w:t>61</w:t>
      </w:r>
      <w:r w:rsidR="00401BDE">
        <w:rPr>
          <w:rFonts w:ascii="Times New Roman" w:hAnsi="Times New Roman"/>
          <w:szCs w:val="24"/>
        </w:rPr>
        <w:fldChar w:fldCharType="end"/>
      </w:r>
    </w:p>
    <w:p w14:paraId="0F8EE2F5" w14:textId="77777777" w:rsidR="0071663A" w:rsidRDefault="00670C64" w:rsidP="00526049">
      <w:pPr>
        <w:pStyle w:val="TAMainText"/>
        <w:spacing w:line="240" w:lineRule="auto"/>
        <w:ind w:firstLine="0"/>
        <w:jc w:val="left"/>
        <w:rPr>
          <w:rFonts w:ascii="Times New Roman" w:hAnsi="Times New Roman"/>
          <w:szCs w:val="24"/>
        </w:rPr>
      </w:pPr>
      <w:r>
        <w:rPr>
          <w:rFonts w:ascii="Times New Roman" w:hAnsi="Times New Roman"/>
          <w:szCs w:val="24"/>
        </w:rPr>
        <w:t xml:space="preserve">b. </w:t>
      </w:r>
      <w:r w:rsidR="0071663A">
        <w:rPr>
          <w:rFonts w:ascii="Times New Roman" w:hAnsi="Times New Roman"/>
          <w:szCs w:val="24"/>
        </w:rPr>
        <w:t xml:space="preserve">Reference </w:t>
      </w:r>
      <w:r w:rsidR="00401BDE">
        <w:rPr>
          <w:rFonts w:ascii="Times New Roman" w:hAnsi="Times New Roman"/>
          <w:szCs w:val="24"/>
        </w:rPr>
        <w:fldChar w:fldCharType="begin"/>
      </w:r>
      <w:r w:rsidR="00401BDE">
        <w:rPr>
          <w:rFonts w:ascii="Times New Roman" w:hAnsi="Times New Roman"/>
          <w:szCs w:val="24"/>
        </w:rPr>
        <w:instrText xml:space="preserve"> ADDIN EN.CITE &lt;EndNote&gt;&lt;Cite&gt;&lt;Author&gt;Fried&lt;/Author&gt;&lt;Year&gt;2013&lt;/Year&gt;&lt;IDText&gt;Measuring electrostatic fields in both hydrogen-bonding and non-hydrogen-bonding environments using carbonyl vibrational probes&lt;/IDText&gt;&lt;DisplayText&gt;&lt;style face="superscript"&gt;27&lt;/style&gt;&lt;/DisplayText&gt;&lt;record&gt;&lt;isbn&gt;1520-5126 (Electronic)\r0002-7863 (Linking)&lt;/isbn&gt;&lt;titles&gt;&lt;title&gt;Measuring electrostatic fields in both hydrogen-bonding and non-hydrogen-bonding environments using carbonyl vibrational probes&lt;/title&gt;&lt;secondary-title&gt;Journal of the American Chemical Society&lt;/secondary-title&gt;&lt;/titles&gt;&lt;pages&gt;11181-11192&lt;/pages&gt;&lt;urls&gt;&lt;pdf-urls&gt;&lt;url&gt;file:///C:/Users/agrof/Mendeley Desktop/Fried, Bagchi, Boxer/Journal of the American Chemical Society/Fried, Bagchi, Boxer - 2013 - Measuring electrostatic fields in both hydrogen-bonding and non-hydrogen-bonding environments using carbon.pdf&lt;/url&gt;&lt;/pdf-urls&gt;&lt;/urls&gt;&lt;number&gt;30&lt;/number&gt;&lt;contributors&gt;&lt;authors&gt;&lt;author&gt;Fried, Stephen D.&lt;/author&gt;&lt;author&gt;Bagchi, Sayan&lt;/author&gt;&lt;author&gt;Boxer, Steven G.&lt;/author&gt;&lt;/authors&gt;&lt;/contributors&gt;&lt;added-date format="utc"&gt;1509389874&lt;/added-date&gt;&lt;ref-type name="Journal Article"&gt;17&lt;/ref-type&gt;&lt;dates&gt;&lt;year&gt;2013&lt;/year&gt;&lt;/dates&gt;&lt;rec-number&gt;1185&lt;/rec-number&gt;&lt;last-updated-date format="utc"&gt;1509389874&lt;/last-updated-date&gt;&lt;electronic-resource-num&gt;10.1021/ja403917z&lt;/electronic-resource-num&gt;&lt;volume&gt;135&lt;/volume&gt;&lt;/record&gt;&lt;/Cite&gt;&lt;/EndNote&gt;</w:instrText>
      </w:r>
      <w:r w:rsidR="00401BDE">
        <w:rPr>
          <w:rFonts w:ascii="Times New Roman" w:hAnsi="Times New Roman"/>
          <w:szCs w:val="24"/>
        </w:rPr>
        <w:fldChar w:fldCharType="separate"/>
      </w:r>
      <w:r w:rsidR="00401BDE" w:rsidRPr="00401BDE">
        <w:rPr>
          <w:rFonts w:ascii="Times New Roman" w:hAnsi="Times New Roman"/>
          <w:noProof/>
          <w:szCs w:val="24"/>
          <w:vertAlign w:val="superscript"/>
        </w:rPr>
        <w:t>27</w:t>
      </w:r>
      <w:r w:rsidR="00401BDE">
        <w:rPr>
          <w:rFonts w:ascii="Times New Roman" w:hAnsi="Times New Roman"/>
          <w:szCs w:val="24"/>
        </w:rPr>
        <w:fldChar w:fldCharType="end"/>
      </w:r>
    </w:p>
    <w:p w14:paraId="77A5859A" w14:textId="77777777" w:rsidR="00670C64" w:rsidRDefault="0071663A" w:rsidP="00526049">
      <w:pPr>
        <w:pStyle w:val="TAMainText"/>
        <w:spacing w:line="240" w:lineRule="auto"/>
        <w:ind w:firstLine="0"/>
        <w:jc w:val="left"/>
        <w:rPr>
          <w:rFonts w:ascii="Times New Roman" w:hAnsi="Times New Roman"/>
          <w:szCs w:val="24"/>
        </w:rPr>
      </w:pPr>
      <w:r>
        <w:rPr>
          <w:rFonts w:ascii="Times New Roman" w:hAnsi="Times New Roman"/>
          <w:szCs w:val="24"/>
        </w:rPr>
        <w:t xml:space="preserve">c. </w:t>
      </w:r>
      <w:r w:rsidR="00670C64">
        <w:rPr>
          <w:rFonts w:ascii="Times New Roman" w:hAnsi="Times New Roman"/>
          <w:szCs w:val="24"/>
        </w:rPr>
        <w:t xml:space="preserve">Determined from </w:t>
      </w:r>
      <w:r w:rsidR="00670C64" w:rsidRPr="0071663A">
        <w:rPr>
          <w:rFonts w:ascii="Times New Roman" w:hAnsi="Times New Roman"/>
          <w:color w:val="FF0000"/>
          <w:szCs w:val="24"/>
        </w:rPr>
        <w:t>Figure XX</w:t>
      </w:r>
      <w:r w:rsidR="00670C64">
        <w:rPr>
          <w:rFonts w:ascii="Times New Roman" w:hAnsi="Times New Roman"/>
          <w:szCs w:val="24"/>
        </w:rPr>
        <w:t xml:space="preserve"> by averaging both </w:t>
      </w:r>
      <w:r>
        <w:rPr>
          <w:rFonts w:ascii="Times New Roman" w:hAnsi="Times New Roman"/>
          <w:szCs w:val="24"/>
        </w:rPr>
        <w:t>peak positions</w:t>
      </w:r>
    </w:p>
    <w:p w14:paraId="2403526B" w14:textId="77777777" w:rsidR="0064473B" w:rsidRDefault="00FB7ED1" w:rsidP="00670C64">
      <w:pPr>
        <w:pStyle w:val="TAMainText"/>
        <w:spacing w:after="240"/>
        <w:ind w:firstLine="0"/>
        <w:jc w:val="left"/>
        <w:rPr>
          <w:rFonts w:ascii="Times New Roman" w:hAnsi="Times New Roman"/>
          <w:szCs w:val="24"/>
        </w:rPr>
      </w:pPr>
      <w:r>
        <w:rPr>
          <w:rFonts w:ascii="Times New Roman" w:hAnsi="Times New Roman"/>
          <w:szCs w:val="24"/>
        </w:rPr>
        <w:tab/>
      </w:r>
      <w:r w:rsidR="0064473B">
        <w:rPr>
          <w:rFonts w:ascii="Times New Roman" w:hAnsi="Times New Roman"/>
          <w:szCs w:val="24"/>
        </w:rPr>
        <w:t xml:space="preserve"> </w:t>
      </w:r>
    </w:p>
    <w:p w14:paraId="2E7D94E2" w14:textId="77777777" w:rsidR="00152C94" w:rsidRDefault="00152C94" w:rsidP="00CB7A46">
      <w:pPr>
        <w:pStyle w:val="TAMainText"/>
        <w:spacing w:after="240"/>
        <w:ind w:firstLine="720"/>
        <w:jc w:val="left"/>
        <w:rPr>
          <w:rFonts w:ascii="Times New Roman" w:hAnsi="Times New Roman"/>
          <w:szCs w:val="24"/>
        </w:rPr>
      </w:pPr>
      <w:r>
        <w:rPr>
          <w:rFonts w:ascii="Times New Roman" w:hAnsi="Times New Roman"/>
          <w:szCs w:val="24"/>
        </w:rPr>
        <w:t>Furthermore, the PM3/OPLS-AA simulations were successful at reproducing the correct linear behavior between the vibrational frequency and the electric field.</w:t>
      </w:r>
      <w:r w:rsidR="006D4990">
        <w:rPr>
          <w:rFonts w:ascii="Times New Roman" w:hAnsi="Times New Roman"/>
          <w:szCs w:val="24"/>
        </w:rPr>
        <w:t xml:space="preserve"> </w:t>
      </w:r>
      <w:r>
        <w:rPr>
          <w:rFonts w:ascii="Times New Roman" w:hAnsi="Times New Roman"/>
          <w:szCs w:val="24"/>
        </w:rPr>
        <w:t xml:space="preserve"> </w:t>
      </w:r>
      <w:r w:rsidR="006D4990">
        <w:rPr>
          <w:rFonts w:ascii="Times New Roman" w:hAnsi="Times New Roman"/>
          <w:szCs w:val="24"/>
        </w:rPr>
        <w:t xml:space="preserve">Overall, the electric fields compare well to </w:t>
      </w:r>
      <w:r w:rsidR="001B3206">
        <w:rPr>
          <w:rFonts w:ascii="Times New Roman" w:hAnsi="Times New Roman"/>
          <w:szCs w:val="24"/>
        </w:rPr>
        <w:t xml:space="preserve">those </w:t>
      </w:r>
      <w:r w:rsidR="006D4990">
        <w:rPr>
          <w:rFonts w:ascii="Times New Roman" w:hAnsi="Times New Roman"/>
          <w:szCs w:val="24"/>
        </w:rPr>
        <w:t>previously calculated by Boxer and coworkers.</w:t>
      </w:r>
      <w:r w:rsidR="00401BDE">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rPr>
        <w:instrText xml:space="preserve"> ADDIN EN.CITE </w:instrText>
      </w:r>
      <w:r w:rsidR="00332174">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rPr>
        <w:instrText xml:space="preserve"> ADDIN EN.CITE.DATA </w:instrText>
      </w:r>
      <w:r w:rsidR="00332174">
        <w:rPr>
          <w:rFonts w:ascii="Times New Roman" w:hAnsi="Times New Roman"/>
          <w:szCs w:val="24"/>
        </w:rPr>
      </w:r>
      <w:r w:rsidR="00332174">
        <w:rPr>
          <w:rFonts w:ascii="Times New Roman" w:hAnsi="Times New Roman"/>
          <w:szCs w:val="24"/>
        </w:rPr>
        <w:fldChar w:fldCharType="end"/>
      </w:r>
      <w:r w:rsidR="00401BDE">
        <w:rPr>
          <w:rFonts w:ascii="Times New Roman" w:hAnsi="Times New Roman"/>
          <w:szCs w:val="24"/>
        </w:rPr>
      </w:r>
      <w:r w:rsidR="00401BDE">
        <w:rPr>
          <w:rFonts w:ascii="Times New Roman" w:hAnsi="Times New Roman"/>
          <w:szCs w:val="24"/>
        </w:rPr>
        <w:fldChar w:fldCharType="separate"/>
      </w:r>
      <w:r w:rsidR="00332174" w:rsidRPr="00332174">
        <w:rPr>
          <w:rFonts w:ascii="Times New Roman" w:hAnsi="Times New Roman"/>
          <w:noProof/>
          <w:szCs w:val="24"/>
          <w:vertAlign w:val="superscript"/>
        </w:rPr>
        <w:t>26, 27</w:t>
      </w:r>
      <w:r w:rsidR="00401BDE">
        <w:rPr>
          <w:rFonts w:ascii="Times New Roman" w:hAnsi="Times New Roman"/>
          <w:szCs w:val="24"/>
        </w:rPr>
        <w:fldChar w:fldCharType="end"/>
      </w:r>
      <w:r w:rsidR="006D4990">
        <w:rPr>
          <w:rFonts w:ascii="Times New Roman" w:hAnsi="Times New Roman"/>
          <w:szCs w:val="24"/>
        </w:rPr>
        <w:t xml:space="preserve">  A linear fit of the electric field correlation yields a linear Stark tuning rate of 0.45 cm</w:t>
      </w:r>
      <w:r w:rsidR="006D4990" w:rsidRPr="006D4990">
        <w:rPr>
          <w:rFonts w:ascii="Times New Roman" w:hAnsi="Times New Roman"/>
          <w:szCs w:val="24"/>
          <w:vertAlign w:val="superscript"/>
        </w:rPr>
        <w:t>-1</w:t>
      </w:r>
      <w:r w:rsidR="006D4990">
        <w:rPr>
          <w:rFonts w:ascii="Times New Roman" w:hAnsi="Times New Roman"/>
          <w:szCs w:val="24"/>
        </w:rPr>
        <w:t xml:space="preserve">/MV/cm, which is </w:t>
      </w:r>
      <w:r w:rsidR="00592488">
        <w:rPr>
          <w:rFonts w:ascii="Times New Roman" w:hAnsi="Times New Roman"/>
          <w:szCs w:val="24"/>
        </w:rPr>
        <w:t>similar to</w:t>
      </w:r>
      <w:r w:rsidR="006D4990">
        <w:rPr>
          <w:rFonts w:ascii="Times New Roman" w:hAnsi="Times New Roman"/>
          <w:szCs w:val="24"/>
        </w:rPr>
        <w:t xml:space="preserve"> previously computed values.</w:t>
      </w:r>
      <w:r w:rsidR="00401BDE">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rPr>
        <w:instrText xml:space="preserve"> ADDIN EN.CITE </w:instrText>
      </w:r>
      <w:r w:rsidR="00332174">
        <w:rPr>
          <w:rFonts w:ascii="Times New Roman" w:hAnsi="Times New Roman"/>
          <w:szCs w:val="24"/>
        </w:rPr>
        <w:fldChar w:fldCharType="begin">
          <w:fldData xml:space="preserve">PEVuZE5vdGU+PENpdGU+PEF1dGhvcj5GcmllZDwvQXV0aG9yPjxZZWFyPjIwMTM8L1llYXI+PElE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</w:fldData>
        </w:fldChar>
      </w:r>
      <w:r w:rsidR="00332174">
        <w:rPr>
          <w:rFonts w:ascii="Times New Roman" w:hAnsi="Times New Roman"/>
          <w:szCs w:val="24"/>
        </w:rPr>
        <w:instrText xml:space="preserve"> ADDIN EN.CITE.DATA </w:instrText>
      </w:r>
      <w:r w:rsidR="00332174">
        <w:rPr>
          <w:rFonts w:ascii="Times New Roman" w:hAnsi="Times New Roman"/>
          <w:szCs w:val="24"/>
        </w:rPr>
      </w:r>
      <w:r w:rsidR="00332174">
        <w:rPr>
          <w:rFonts w:ascii="Times New Roman" w:hAnsi="Times New Roman"/>
          <w:szCs w:val="24"/>
        </w:rPr>
        <w:fldChar w:fldCharType="end"/>
      </w:r>
      <w:r w:rsidR="00401BDE">
        <w:rPr>
          <w:rFonts w:ascii="Times New Roman" w:hAnsi="Times New Roman"/>
          <w:szCs w:val="24"/>
        </w:rPr>
      </w:r>
      <w:r w:rsidR="00401BDE">
        <w:rPr>
          <w:rFonts w:ascii="Times New Roman" w:hAnsi="Times New Roman"/>
          <w:szCs w:val="24"/>
        </w:rPr>
        <w:fldChar w:fldCharType="separate"/>
      </w:r>
      <w:r w:rsidR="00332174" w:rsidRPr="00332174">
        <w:rPr>
          <w:rFonts w:ascii="Times New Roman" w:hAnsi="Times New Roman"/>
          <w:noProof/>
          <w:szCs w:val="24"/>
          <w:vertAlign w:val="superscript"/>
        </w:rPr>
        <w:t>26, 27</w:t>
      </w:r>
      <w:r w:rsidR="00401BDE">
        <w:rPr>
          <w:rFonts w:ascii="Times New Roman" w:hAnsi="Times New Roman"/>
          <w:szCs w:val="24"/>
        </w:rPr>
        <w:fldChar w:fldCharType="end"/>
      </w:r>
      <w:r w:rsidR="00592488">
        <w:rPr>
          <w:rFonts w:ascii="Times New Roman" w:hAnsi="Times New Roman"/>
          <w:szCs w:val="24"/>
        </w:rPr>
        <w:t xml:space="preserve">  </w:t>
      </w:r>
      <w:r w:rsidR="00CB7A46">
        <w:rPr>
          <w:rFonts w:ascii="Times New Roman" w:hAnsi="Times New Roman"/>
          <w:szCs w:val="24"/>
        </w:rPr>
        <w:t>T</w:t>
      </w:r>
      <w:r w:rsidR="00592488">
        <w:rPr>
          <w:rFonts w:ascii="Times New Roman" w:hAnsi="Times New Roman"/>
          <w:szCs w:val="24"/>
        </w:rPr>
        <w:t xml:space="preserve">he computed frequency </w:t>
      </w:r>
      <w:r w:rsidR="00A65162">
        <w:rPr>
          <w:rFonts w:ascii="Times New Roman" w:hAnsi="Times New Roman"/>
          <w:szCs w:val="24"/>
        </w:rPr>
        <w:t>shift</w:t>
      </w:r>
      <w:r w:rsidR="00592488">
        <w:rPr>
          <w:rFonts w:ascii="Times New Roman" w:hAnsi="Times New Roman"/>
          <w:szCs w:val="24"/>
        </w:rPr>
        <w:t xml:space="preserve"> and electric field for carbon tetrachloride are both relatively small as compared to the experimental fre</w:t>
      </w:r>
      <w:r w:rsidR="00A65162">
        <w:rPr>
          <w:rFonts w:ascii="Times New Roman" w:hAnsi="Times New Roman"/>
          <w:szCs w:val="24"/>
        </w:rPr>
        <w:t>quency shift</w:t>
      </w:r>
      <w:r w:rsidR="00ED70A1">
        <w:rPr>
          <w:rFonts w:ascii="Times New Roman" w:hAnsi="Times New Roman"/>
          <w:szCs w:val="24"/>
        </w:rPr>
        <w:t>, which further suggests that non-electrostatic effects could play a role in carbon tetrachloride</w:t>
      </w:r>
      <w:r w:rsidR="00CB7A46">
        <w:rPr>
          <w:rFonts w:ascii="Times New Roman" w:hAnsi="Times New Roman"/>
          <w:szCs w:val="24"/>
        </w:rPr>
        <w:t xml:space="preserve"> solvatochromism</w:t>
      </w:r>
      <w:r w:rsidR="00ED70A1">
        <w:rPr>
          <w:rFonts w:ascii="Times New Roman" w:hAnsi="Times New Roman"/>
          <w:szCs w:val="24"/>
        </w:rPr>
        <w:t xml:space="preserve">.  </w:t>
      </w:r>
    </w:p>
    <w:p w14:paraId="22C57CEB" w14:textId="77777777" w:rsidR="00CB7A46" w:rsidRDefault="003E401D" w:rsidP="00CB7A46">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Specific reaction parameters</w:t>
      </w:r>
      <w:r w:rsidR="00401BDE">
        <w:rPr>
          <w:rFonts w:ascii="Times New Roman" w:hAnsi="Times New Roman"/>
          <w:szCs w:val="24"/>
          <w:lang w:eastAsia="zh-CN"/>
        </w:rPr>
        <w:fldChar w:fldCharType="begin">
          <w:fldData xml:space="preserve">PEVuZE5vdGU+PENpdGU+PEF1dGhvcj5Sb3NzaTwvQXV0aG9yPjxZZWFyPjE5OTU8L1llYXI+PElE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</w:fldData>
        </w:fldChar>
      </w:r>
      <w:r w:rsidR="00332174">
        <w:rPr>
          <w:rFonts w:ascii="Times New Roman" w:hAnsi="Times New Roman"/>
          <w:szCs w:val="24"/>
          <w:lang w:eastAsia="zh-CN"/>
        </w:rPr>
        <w:instrText xml:space="preserve"> ADDIN EN.CITE </w:instrText>
      </w:r>
      <w:r w:rsidR="00332174">
        <w:rPr>
          <w:rFonts w:ascii="Times New Roman" w:hAnsi="Times New Roman"/>
          <w:szCs w:val="24"/>
          <w:lang w:eastAsia="zh-CN"/>
        </w:rPr>
        <w:fldChar w:fldCharType="begin">
          <w:fldData xml:space="preserve">PEVuZE5vdGU+PENpdGU+PEF1dGhvcj5Sb3NzaTwvQXV0aG9yPjxZZWFyPjE5OTU8L1llYXI+PElE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</w:fldData>
        </w:fldChar>
      </w:r>
      <w:r w:rsidR="00332174">
        <w:rPr>
          <w:rFonts w:ascii="Times New Roman" w:hAnsi="Times New Roman"/>
          <w:szCs w:val="24"/>
          <w:lang w:eastAsia="zh-CN"/>
        </w:rPr>
        <w:instrText xml:space="preserve"> ADDIN EN.CITE.DATA </w:instrText>
      </w:r>
      <w:r w:rsidR="00332174">
        <w:rPr>
          <w:rFonts w:ascii="Times New Roman" w:hAnsi="Times New Roman"/>
          <w:szCs w:val="24"/>
          <w:lang w:eastAsia="zh-CN"/>
        </w:rPr>
      </w:r>
      <w:r w:rsidR="00332174">
        <w:rPr>
          <w:rFonts w:ascii="Times New Roman" w:hAnsi="Times New Roman"/>
          <w:szCs w:val="24"/>
          <w:lang w:eastAsia="zh-CN"/>
        </w:rPr>
        <w:fldChar w:fldCharType="end"/>
      </w:r>
      <w:r w:rsidR="00401BDE">
        <w:rPr>
          <w:rFonts w:ascii="Times New Roman" w:hAnsi="Times New Roman"/>
          <w:szCs w:val="24"/>
          <w:lang w:eastAsia="zh-CN"/>
        </w:rPr>
      </w:r>
      <w:r w:rsidR="00401BDE">
        <w:rPr>
          <w:rFonts w:ascii="Times New Roman" w:hAnsi="Times New Roman"/>
          <w:szCs w:val="24"/>
          <w:lang w:eastAsia="zh-CN"/>
        </w:rPr>
        <w:fldChar w:fldCharType="separate"/>
      </w:r>
      <w:r w:rsidR="00332174" w:rsidRPr="00332174">
        <w:rPr>
          <w:rFonts w:ascii="Times New Roman" w:hAnsi="Times New Roman"/>
          <w:noProof/>
          <w:szCs w:val="24"/>
          <w:vertAlign w:val="superscript"/>
          <w:lang w:eastAsia="zh-CN"/>
        </w:rPr>
        <w:t>62, 63</w:t>
      </w:r>
      <w:r w:rsidR="00401BDE">
        <w:rPr>
          <w:rFonts w:ascii="Times New Roman" w:hAnsi="Times New Roman"/>
          <w:szCs w:val="24"/>
          <w:lang w:eastAsia="zh-CN"/>
        </w:rPr>
        <w:fldChar w:fldCharType="end"/>
      </w:r>
      <w:r>
        <w:rPr>
          <w:rFonts w:ascii="Times New Roman" w:hAnsi="Times New Roman"/>
          <w:szCs w:val="24"/>
          <w:lang w:eastAsia="zh-CN"/>
        </w:rPr>
        <w:t xml:space="preserve"> were optimized for acetophenone to model the hydrogen bond dynamics in methanol.  The U</w:t>
      </w:r>
      <w:r w:rsidRPr="008075FF">
        <w:rPr>
          <w:rFonts w:ascii="Times New Roman" w:hAnsi="Times New Roman"/>
          <w:szCs w:val="24"/>
          <w:vertAlign w:val="subscript"/>
          <w:lang w:eastAsia="zh-CN"/>
        </w:rPr>
        <w:t>ss</w:t>
      </w:r>
      <w:r>
        <w:rPr>
          <w:rFonts w:ascii="Times New Roman" w:hAnsi="Times New Roman"/>
          <w:szCs w:val="24"/>
          <w:lang w:eastAsia="zh-CN"/>
        </w:rPr>
        <w:t>, U</w:t>
      </w:r>
      <w:r w:rsidRPr="008075FF">
        <w:rPr>
          <w:rFonts w:ascii="Times New Roman" w:hAnsi="Times New Roman"/>
          <w:szCs w:val="24"/>
          <w:vertAlign w:val="subscript"/>
          <w:lang w:eastAsia="zh-CN"/>
        </w:rPr>
        <w:t>pp</w:t>
      </w:r>
      <w:r>
        <w:rPr>
          <w:rFonts w:ascii="Times New Roman" w:hAnsi="Times New Roman"/>
          <w:szCs w:val="24"/>
          <w:lang w:eastAsia="zh-CN"/>
        </w:rPr>
        <w:t>, β</w:t>
      </w:r>
      <w:r w:rsidRPr="008075FF">
        <w:rPr>
          <w:rFonts w:ascii="Times New Roman" w:hAnsi="Times New Roman"/>
          <w:szCs w:val="24"/>
          <w:vertAlign w:val="subscript"/>
          <w:lang w:eastAsia="zh-CN"/>
        </w:rPr>
        <w:t>s</w:t>
      </w:r>
      <w:r>
        <w:rPr>
          <w:rFonts w:ascii="Times New Roman" w:hAnsi="Times New Roman"/>
          <w:szCs w:val="24"/>
          <w:lang w:eastAsia="zh-CN"/>
        </w:rPr>
        <w:t xml:space="preserve"> and  β</w:t>
      </w:r>
      <w:r w:rsidRPr="008075FF">
        <w:rPr>
          <w:rFonts w:ascii="Times New Roman" w:hAnsi="Times New Roman"/>
          <w:szCs w:val="24"/>
          <w:vertAlign w:val="subscript"/>
          <w:lang w:eastAsia="zh-CN"/>
        </w:rPr>
        <w:t>p</w:t>
      </w:r>
      <w:r>
        <w:rPr>
          <w:rFonts w:ascii="Times New Roman" w:hAnsi="Times New Roman"/>
          <w:szCs w:val="24"/>
          <w:lang w:eastAsia="zh-CN"/>
        </w:rPr>
        <w:t xml:space="preserve"> parameters of oxygen were optimized to yield a similar average frequency to acetophenone in the gas phase</w:t>
      </w:r>
      <w:r w:rsidRPr="004078F4">
        <w:rPr>
          <w:rFonts w:ascii="Times New Roman" w:hAnsi="Times New Roman"/>
          <w:color w:val="FF0000"/>
          <w:szCs w:val="24"/>
          <w:lang w:eastAsia="zh-CN"/>
        </w:rPr>
        <w:t xml:space="preserve"> (NIST)</w:t>
      </w:r>
      <w:r w:rsidR="00CB7A46">
        <w:rPr>
          <w:rFonts w:ascii="Times New Roman" w:hAnsi="Times New Roman"/>
          <w:szCs w:val="24"/>
          <w:lang w:eastAsia="zh-CN"/>
        </w:rPr>
        <w:t xml:space="preserve"> from a 10</w:t>
      </w:r>
      <w:r w:rsidR="00CB7A46" w:rsidRPr="009F5753">
        <w:rPr>
          <w:rFonts w:ascii="Times New Roman" w:hAnsi="Times New Roman"/>
          <w:i/>
          <w:szCs w:val="24"/>
          <w:lang w:eastAsia="zh-CN"/>
        </w:rPr>
        <w:t xml:space="preserve"> ps</w:t>
      </w:r>
      <w:r w:rsidR="00CB7A46">
        <w:rPr>
          <w:rFonts w:ascii="Times New Roman" w:hAnsi="Times New Roman"/>
          <w:szCs w:val="24"/>
          <w:lang w:eastAsia="zh-CN"/>
        </w:rPr>
        <w:t xml:space="preserve"> MD trajectory</w:t>
      </w:r>
      <w:r>
        <w:rPr>
          <w:rFonts w:ascii="Times New Roman" w:hAnsi="Times New Roman"/>
          <w:szCs w:val="24"/>
          <w:lang w:eastAsia="zh-CN"/>
        </w:rPr>
        <w:t>.  The parameters are given in the supporting information.  Only the oxygen parameters were optimized because this allows for the smallest change possible to the PM3 parameter set.  Additionally, more focus was spent on modifying β</w:t>
      </w:r>
      <w:r w:rsidRPr="008075FF">
        <w:rPr>
          <w:rFonts w:ascii="Times New Roman" w:hAnsi="Times New Roman"/>
          <w:szCs w:val="24"/>
          <w:vertAlign w:val="subscript"/>
          <w:lang w:eastAsia="zh-CN"/>
        </w:rPr>
        <w:t>s</w:t>
      </w:r>
      <w:r>
        <w:rPr>
          <w:rFonts w:ascii="Times New Roman" w:hAnsi="Times New Roman"/>
          <w:szCs w:val="24"/>
          <w:lang w:eastAsia="zh-CN"/>
        </w:rPr>
        <w:t xml:space="preserve"> and  β</w:t>
      </w:r>
      <w:r w:rsidRPr="008075FF">
        <w:rPr>
          <w:rFonts w:ascii="Times New Roman" w:hAnsi="Times New Roman"/>
          <w:szCs w:val="24"/>
          <w:vertAlign w:val="subscript"/>
          <w:lang w:eastAsia="zh-CN"/>
        </w:rPr>
        <w:t>p</w:t>
      </w:r>
      <w:r>
        <w:rPr>
          <w:rFonts w:ascii="Times New Roman" w:hAnsi="Times New Roman"/>
          <w:szCs w:val="24"/>
          <w:lang w:eastAsia="zh-CN"/>
        </w:rPr>
        <w:t xml:space="preserve"> because these parameters affect the coupling between atomic orbital basis functions.  PM3 displays a higher frequency than experiment (~1940 vs 1702 for the gas phase).  Decreasing β</w:t>
      </w:r>
      <w:r w:rsidRPr="008075FF">
        <w:rPr>
          <w:rFonts w:ascii="Times New Roman" w:hAnsi="Times New Roman"/>
          <w:szCs w:val="24"/>
          <w:vertAlign w:val="subscript"/>
          <w:lang w:eastAsia="zh-CN"/>
        </w:rPr>
        <w:t>s</w:t>
      </w:r>
      <w:r>
        <w:rPr>
          <w:rFonts w:ascii="Times New Roman" w:hAnsi="Times New Roman"/>
          <w:szCs w:val="24"/>
          <w:lang w:eastAsia="zh-CN"/>
        </w:rPr>
        <w:t xml:space="preserve"> and  β</w:t>
      </w:r>
      <w:r w:rsidRPr="008075FF">
        <w:rPr>
          <w:rFonts w:ascii="Times New Roman" w:hAnsi="Times New Roman"/>
          <w:szCs w:val="24"/>
          <w:vertAlign w:val="subscript"/>
          <w:lang w:eastAsia="zh-CN"/>
        </w:rPr>
        <w:t>p</w:t>
      </w:r>
      <w:r>
        <w:rPr>
          <w:rFonts w:ascii="Times New Roman" w:hAnsi="Times New Roman"/>
          <w:szCs w:val="24"/>
          <w:lang w:eastAsia="zh-CN"/>
        </w:rPr>
        <w:t xml:space="preserve"> </w:t>
      </w:r>
      <w:r w:rsidR="009F5753">
        <w:rPr>
          <w:rFonts w:ascii="Times New Roman" w:hAnsi="Times New Roman"/>
          <w:szCs w:val="24"/>
          <w:lang w:eastAsia="zh-CN"/>
        </w:rPr>
        <w:t xml:space="preserve">by a factor of 0.925 </w:t>
      </w:r>
      <w:r>
        <w:rPr>
          <w:rFonts w:ascii="Times New Roman" w:hAnsi="Times New Roman"/>
          <w:szCs w:val="24"/>
          <w:lang w:eastAsia="zh-CN"/>
        </w:rPr>
        <w:t xml:space="preserve">diminishes the coupling between the carbon and oxygen </w:t>
      </w:r>
      <w:r w:rsidR="009F5753">
        <w:rPr>
          <w:rFonts w:ascii="Times New Roman" w:hAnsi="Times New Roman"/>
          <w:szCs w:val="24"/>
          <w:lang w:eastAsia="zh-CN"/>
        </w:rPr>
        <w:t>elements of the Fock matrix, thus reducing the bond order of the carbonyl</w:t>
      </w:r>
      <w:r>
        <w:rPr>
          <w:rFonts w:ascii="Times New Roman" w:hAnsi="Times New Roman"/>
          <w:szCs w:val="24"/>
          <w:lang w:eastAsia="zh-CN"/>
        </w:rPr>
        <w:t>. Meanwhile, the magnitude U</w:t>
      </w:r>
      <w:r w:rsidRPr="008075FF">
        <w:rPr>
          <w:rFonts w:ascii="Times New Roman" w:hAnsi="Times New Roman"/>
          <w:szCs w:val="24"/>
          <w:vertAlign w:val="subscript"/>
          <w:lang w:eastAsia="zh-CN"/>
        </w:rPr>
        <w:t>ss</w:t>
      </w:r>
      <w:r>
        <w:rPr>
          <w:rFonts w:ascii="Times New Roman" w:hAnsi="Times New Roman"/>
          <w:szCs w:val="24"/>
          <w:lang w:eastAsia="zh-CN"/>
        </w:rPr>
        <w:t xml:space="preserve"> and U</w:t>
      </w:r>
      <w:r w:rsidRPr="008075FF">
        <w:rPr>
          <w:rFonts w:ascii="Times New Roman" w:hAnsi="Times New Roman"/>
          <w:szCs w:val="24"/>
          <w:vertAlign w:val="subscript"/>
          <w:lang w:eastAsia="zh-CN"/>
        </w:rPr>
        <w:t>pp</w:t>
      </w:r>
      <w:r>
        <w:rPr>
          <w:rFonts w:ascii="Times New Roman" w:hAnsi="Times New Roman"/>
          <w:szCs w:val="24"/>
          <w:lang w:eastAsia="zh-CN"/>
        </w:rPr>
        <w:t xml:space="preserve"> were increased</w:t>
      </w:r>
      <w:r w:rsidR="009F5753">
        <w:rPr>
          <w:rFonts w:ascii="Times New Roman" w:hAnsi="Times New Roman"/>
          <w:szCs w:val="24"/>
          <w:lang w:eastAsia="zh-CN"/>
        </w:rPr>
        <w:t xml:space="preserve"> </w:t>
      </w:r>
      <w:r w:rsidR="009F5753">
        <w:rPr>
          <w:rFonts w:ascii="Times New Roman" w:hAnsi="Times New Roman"/>
          <w:szCs w:val="24"/>
          <w:lang w:eastAsia="zh-CN"/>
        </w:rPr>
        <w:lastRenderedPageBreak/>
        <w:t>by a factor of 1.075</w:t>
      </w:r>
      <w:r>
        <w:rPr>
          <w:rFonts w:ascii="Times New Roman" w:hAnsi="Times New Roman"/>
          <w:szCs w:val="24"/>
          <w:lang w:eastAsia="zh-CN"/>
        </w:rPr>
        <w:t xml:space="preserve"> for the same reason.  Increasing the energetic difference between </w:t>
      </w:r>
      <w:r w:rsidR="009F5753">
        <w:rPr>
          <w:rFonts w:ascii="Times New Roman" w:hAnsi="Times New Roman"/>
          <w:szCs w:val="24"/>
          <w:lang w:eastAsia="zh-CN"/>
        </w:rPr>
        <w:t xml:space="preserve">the </w:t>
      </w:r>
      <w:r>
        <w:rPr>
          <w:rFonts w:ascii="Times New Roman" w:hAnsi="Times New Roman"/>
          <w:szCs w:val="24"/>
          <w:lang w:eastAsia="zh-CN"/>
        </w:rPr>
        <w:t xml:space="preserve">carbon and oxygen </w:t>
      </w:r>
      <w:r w:rsidR="009F5753">
        <w:rPr>
          <w:rFonts w:ascii="Times New Roman" w:hAnsi="Times New Roman"/>
          <w:szCs w:val="24"/>
          <w:lang w:eastAsia="zh-CN"/>
        </w:rPr>
        <w:t xml:space="preserve">electronic wave functions </w:t>
      </w:r>
      <w:r>
        <w:rPr>
          <w:rFonts w:ascii="Times New Roman" w:hAnsi="Times New Roman"/>
          <w:szCs w:val="24"/>
          <w:lang w:eastAsia="zh-CN"/>
        </w:rPr>
        <w:t>leads to less mixing, and</w:t>
      </w:r>
      <w:r w:rsidR="00E02498">
        <w:rPr>
          <w:rFonts w:ascii="Times New Roman" w:hAnsi="Times New Roman"/>
          <w:szCs w:val="24"/>
          <w:lang w:eastAsia="zh-CN"/>
        </w:rPr>
        <w:t>,</w:t>
      </w:r>
      <w:r>
        <w:rPr>
          <w:rFonts w:ascii="Times New Roman" w:hAnsi="Times New Roman"/>
          <w:szCs w:val="24"/>
          <w:lang w:eastAsia="zh-CN"/>
        </w:rPr>
        <w:t xml:space="preserve"> also</w:t>
      </w:r>
      <w:r w:rsidR="00E02498">
        <w:rPr>
          <w:rFonts w:ascii="Times New Roman" w:hAnsi="Times New Roman"/>
          <w:szCs w:val="24"/>
          <w:lang w:eastAsia="zh-CN"/>
        </w:rPr>
        <w:t>,</w:t>
      </w:r>
      <w:r>
        <w:rPr>
          <w:rFonts w:ascii="Times New Roman" w:hAnsi="Times New Roman"/>
          <w:szCs w:val="24"/>
          <w:lang w:eastAsia="zh-CN"/>
        </w:rPr>
        <w:t xml:space="preserve"> reduces the bond order.</w:t>
      </w:r>
    </w:p>
    <w:p w14:paraId="0D55FC8B" w14:textId="77777777" w:rsidR="003E401D" w:rsidRDefault="003E401D" w:rsidP="00CB7A46">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The goal of this PM3-SRP was to reduce the bond order of the carbonyl to yield a vibrational frequency similar to experiment with as little change to the PM3 parameters as possible</w:t>
      </w:r>
      <w:r w:rsidR="00CB7A46">
        <w:rPr>
          <w:rFonts w:ascii="Times New Roman" w:hAnsi="Times New Roman"/>
          <w:szCs w:val="24"/>
          <w:lang w:eastAsia="zh-CN"/>
        </w:rPr>
        <w:t>, and to also make the mode more sensitive to hydrogen bonding</w:t>
      </w:r>
      <w:r>
        <w:rPr>
          <w:rFonts w:ascii="Times New Roman" w:hAnsi="Times New Roman"/>
          <w:szCs w:val="24"/>
          <w:lang w:eastAsia="zh-CN"/>
        </w:rPr>
        <w:t>.</w:t>
      </w:r>
      <w:r w:rsidR="00CB7A46">
        <w:rPr>
          <w:rFonts w:ascii="Times New Roman" w:hAnsi="Times New Roman"/>
          <w:szCs w:val="24"/>
          <w:lang w:eastAsia="zh-CN"/>
        </w:rPr>
        <w:t xml:space="preserve">  The acetophenone in methanol spectrum</w:t>
      </w:r>
      <w:r w:rsidR="00E02498">
        <w:rPr>
          <w:rFonts w:ascii="Times New Roman" w:hAnsi="Times New Roman"/>
          <w:szCs w:val="24"/>
          <w:lang w:eastAsia="zh-CN"/>
        </w:rPr>
        <w:t xml:space="preserve"> at the level of PM3/OPLS-AA</w:t>
      </w:r>
      <w:r w:rsidR="00CB7A46">
        <w:rPr>
          <w:rFonts w:ascii="Times New Roman" w:hAnsi="Times New Roman"/>
          <w:szCs w:val="24"/>
          <w:lang w:eastAsia="zh-CN"/>
        </w:rPr>
        <w:t xml:space="preserve"> does not display the double peak that is present in experiment.  Decreasing the coupling between carbon and oxygen leads to the bond being more polarized, which increases the difference dipole</w:t>
      </w:r>
      <w:r w:rsidR="00BA61A3">
        <w:rPr>
          <w:rFonts w:ascii="Times New Roman" w:hAnsi="Times New Roman"/>
          <w:szCs w:val="24"/>
          <w:lang w:eastAsia="zh-CN"/>
        </w:rPr>
        <w:t xml:space="preserve"> making the mode more sensitive to the environment</w:t>
      </w:r>
      <w:r w:rsidR="00CB7A46">
        <w:rPr>
          <w:rFonts w:ascii="Times New Roman" w:hAnsi="Times New Roman"/>
          <w:szCs w:val="24"/>
          <w:lang w:eastAsia="zh-CN"/>
        </w:rPr>
        <w:t xml:space="preserve">.  </w:t>
      </w:r>
      <w:r w:rsidR="0092784C">
        <w:rPr>
          <w:rFonts w:ascii="Times New Roman" w:hAnsi="Times New Roman"/>
          <w:szCs w:val="24"/>
          <w:lang w:eastAsia="zh-CN"/>
        </w:rPr>
        <w:t>T</w:t>
      </w:r>
      <w:r w:rsidR="00DB38E6">
        <w:rPr>
          <w:rFonts w:ascii="Times New Roman" w:hAnsi="Times New Roman"/>
          <w:szCs w:val="24"/>
          <w:lang w:eastAsia="zh-CN"/>
        </w:rPr>
        <w:t>he</w:t>
      </w:r>
      <w:r w:rsidR="00CB7A46">
        <w:rPr>
          <w:rFonts w:ascii="Times New Roman" w:hAnsi="Times New Roman"/>
          <w:szCs w:val="24"/>
          <w:lang w:eastAsia="zh-CN"/>
        </w:rPr>
        <w:t xml:space="preserve"> PM3-SRP was applied to the other eight solvents, but lead to excessive sensitivity with respect to the electric field</w:t>
      </w:r>
      <w:r w:rsidR="00BA61A3">
        <w:rPr>
          <w:rFonts w:ascii="Times New Roman" w:hAnsi="Times New Roman"/>
          <w:szCs w:val="24"/>
          <w:lang w:eastAsia="zh-CN"/>
        </w:rPr>
        <w:t xml:space="preserve"> to be applicable globally</w:t>
      </w:r>
      <w:r w:rsidR="00DB38E6">
        <w:rPr>
          <w:rFonts w:ascii="Times New Roman" w:hAnsi="Times New Roman"/>
          <w:szCs w:val="24"/>
          <w:lang w:eastAsia="zh-CN"/>
        </w:rPr>
        <w:t>.</w:t>
      </w:r>
    </w:p>
    <w:p w14:paraId="36C62AAD" w14:textId="77777777" w:rsidR="00D822DC" w:rsidRDefault="008D7E1D" w:rsidP="00D822DC">
      <w:pPr>
        <w:pStyle w:val="TAMainText"/>
        <w:spacing w:after="240"/>
        <w:ind w:firstLine="720"/>
        <w:jc w:val="center"/>
        <w:rPr>
          <w:rFonts w:ascii="Times New Roman" w:hAnsi="Times New Roman"/>
          <w:szCs w:val="24"/>
        </w:rPr>
      </w:pPr>
      <w:r>
        <w:rPr>
          <w:rFonts w:ascii="Times New Roman" w:hAnsi="Times New Roman"/>
          <w:noProof/>
          <w:szCs w:val="24"/>
        </w:rPr>
        <w:drawing>
          <wp:inline distT="0" distB="0" distL="0" distR="0" wp14:anchorId="5B29B18E" wp14:editId="698D7577">
            <wp:extent cx="3703320" cy="2962656"/>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pot-1.svg"/>
                    <pic:cNvPicPr/>
                  </pic:nvPicPr>
                  <pic:blipFill>
                    <a:blip r:embed="rId23">
                      <a:extLst>
                        <a:ext uri="{96DAC541-7B7A-43D3-8B79-37D633B846F1}">
                          <asvg:svgBlip xmlns:asvg="http://schemas.microsoft.com/office/drawing/2016/SVG/main" r:embed="rId24"/>
                        </a:ext>
                      </a:extLst>
                    </a:blip>
                    <a:stretch>
                      <a:fillRect/>
                    </a:stretch>
                  </pic:blipFill>
                  <pic:spPr>
                    <a:xfrm>
                      <a:off x="0" y="0"/>
                      <a:ext cx="3703320" cy="2962656"/>
                    </a:xfrm>
                    <a:prstGeom prst="rect">
                      <a:avLst/>
                    </a:prstGeom>
                  </pic:spPr>
                </pic:pic>
              </a:graphicData>
            </a:graphic>
          </wp:inline>
        </w:drawing>
      </w:r>
    </w:p>
    <w:p w14:paraId="6B6001F1" w14:textId="77777777" w:rsidR="00D822DC" w:rsidRDefault="006E2EF5" w:rsidP="00D822DC">
      <w:pPr>
        <w:pStyle w:val="TAMainText"/>
        <w:spacing w:after="240" w:line="360" w:lineRule="auto"/>
        <w:ind w:firstLine="0"/>
        <w:jc w:val="left"/>
        <w:rPr>
          <w:rFonts w:ascii="Times New Roman" w:hAnsi="Times New Roman"/>
          <w:szCs w:val="24"/>
        </w:rPr>
      </w:pPr>
      <w:r>
        <w:rPr>
          <w:rFonts w:ascii="Times New Roman" w:hAnsi="Times New Roman"/>
          <w:b/>
          <w:szCs w:val="24"/>
        </w:rPr>
        <w:t>Figure 4</w:t>
      </w:r>
      <w:r w:rsidR="00D822DC">
        <w:rPr>
          <w:rFonts w:ascii="Times New Roman" w:hAnsi="Times New Roman"/>
          <w:b/>
          <w:szCs w:val="24"/>
        </w:rPr>
        <w:t xml:space="preserve">.  </w:t>
      </w:r>
      <w:r w:rsidR="00D822DC">
        <w:rPr>
          <w:rFonts w:ascii="Times New Roman" w:hAnsi="Times New Roman"/>
          <w:szCs w:val="24"/>
        </w:rPr>
        <w:t>Rigid potential energy scan along the bond vector between oxygen of acetophenone and the donor hydrogen of methanol.</w:t>
      </w:r>
    </w:p>
    <w:p w14:paraId="5D37653F" w14:textId="77777777" w:rsidR="00D822DC" w:rsidRPr="00AF6BB0" w:rsidRDefault="00D822DC" w:rsidP="00CB7A46">
      <w:pPr>
        <w:pStyle w:val="TAMainText"/>
        <w:spacing w:after="240"/>
        <w:ind w:firstLine="720"/>
        <w:jc w:val="left"/>
        <w:rPr>
          <w:rFonts w:ascii="Times New Roman" w:hAnsi="Times New Roman"/>
          <w:szCs w:val="24"/>
          <w:lang w:eastAsia="zh-CN"/>
        </w:rPr>
      </w:pPr>
    </w:p>
    <w:p w14:paraId="313414E7" w14:textId="77777777" w:rsidR="00204000" w:rsidRDefault="003E401D" w:rsidP="003E401D">
      <w:pPr>
        <w:pStyle w:val="TAMainText"/>
        <w:spacing w:after="240"/>
        <w:ind w:firstLine="0"/>
        <w:jc w:val="left"/>
        <w:rPr>
          <w:rFonts w:ascii="Times New Roman" w:hAnsi="Times New Roman"/>
          <w:szCs w:val="24"/>
          <w:lang w:eastAsia="zh-CN"/>
        </w:rPr>
      </w:pPr>
      <w:r>
        <w:rPr>
          <w:rFonts w:ascii="Times New Roman" w:hAnsi="Times New Roman"/>
          <w:szCs w:val="24"/>
          <w:lang w:eastAsia="zh-CN"/>
        </w:rPr>
        <w:lastRenderedPageBreak/>
        <w:t xml:space="preserve"> </w:t>
      </w:r>
      <w:r>
        <w:rPr>
          <w:rFonts w:ascii="Times New Roman" w:hAnsi="Times New Roman"/>
          <w:szCs w:val="24"/>
          <w:lang w:eastAsia="zh-CN"/>
        </w:rPr>
        <w:tab/>
        <w:t xml:space="preserve">To </w:t>
      </w:r>
      <w:r w:rsidR="00DB38E6">
        <w:rPr>
          <w:rFonts w:ascii="Times New Roman" w:hAnsi="Times New Roman"/>
          <w:szCs w:val="24"/>
          <w:lang w:eastAsia="zh-CN"/>
        </w:rPr>
        <w:t>adequately</w:t>
      </w:r>
      <w:r w:rsidR="0092784C">
        <w:rPr>
          <w:rFonts w:ascii="Times New Roman" w:hAnsi="Times New Roman"/>
          <w:szCs w:val="24"/>
          <w:lang w:eastAsia="zh-CN"/>
        </w:rPr>
        <w:t xml:space="preserve"> model</w:t>
      </w:r>
      <w:r>
        <w:rPr>
          <w:rFonts w:ascii="Times New Roman" w:hAnsi="Times New Roman"/>
          <w:szCs w:val="24"/>
          <w:lang w:eastAsia="zh-CN"/>
        </w:rPr>
        <w:t xml:space="preserve"> the intermolecular dynamics between acetophenone and methanol, the Van der Waals radius</w:t>
      </w:r>
      <w:r w:rsidR="002E4C82">
        <w:rPr>
          <w:rFonts w:ascii="Times New Roman" w:hAnsi="Times New Roman"/>
          <w:szCs w:val="24"/>
          <w:lang w:eastAsia="zh-CN"/>
        </w:rPr>
        <w:t xml:space="preserve"> of oxygen</w:t>
      </w:r>
      <w:r>
        <w:rPr>
          <w:rFonts w:ascii="Times New Roman" w:hAnsi="Times New Roman"/>
          <w:szCs w:val="24"/>
          <w:lang w:eastAsia="zh-CN"/>
        </w:rPr>
        <w:t xml:space="preserve"> in the QM/MM interaction Hamiltonian was modified to </w:t>
      </w:r>
      <w:r w:rsidR="006E28C8">
        <w:rPr>
          <w:rFonts w:ascii="Times New Roman" w:hAnsi="Times New Roman"/>
          <w:szCs w:val="24"/>
          <w:lang w:eastAsia="zh-CN"/>
        </w:rPr>
        <w:t>yield the same binding energy as MP2/aug-cc-</w:t>
      </w:r>
      <w:r w:rsidR="00E02498">
        <w:rPr>
          <w:rFonts w:ascii="Times New Roman" w:hAnsi="Times New Roman"/>
          <w:szCs w:val="24"/>
          <w:lang w:eastAsia="zh-CN"/>
        </w:rPr>
        <w:t>pvdz (-7.3 kcal/mol)</w:t>
      </w:r>
      <w:r>
        <w:rPr>
          <w:rFonts w:ascii="Times New Roman" w:hAnsi="Times New Roman"/>
          <w:szCs w:val="24"/>
          <w:lang w:eastAsia="zh-CN"/>
        </w:rPr>
        <w:t>.  The interaction potential between acetophenone and a single methanol molecule was computed by optimizing the geometry at the MP2 level, then performing a rigid potential energy scan along the acetophenone oxygen-methanol hydrogen vector.  This was performed using the z-matrix facility in Gaussian (</w:t>
      </w:r>
      <w:r w:rsidRPr="003E401D">
        <w:rPr>
          <w:rFonts w:ascii="Times New Roman" w:hAnsi="Times New Roman"/>
          <w:color w:val="FF0000"/>
          <w:szCs w:val="24"/>
          <w:lang w:eastAsia="zh-CN"/>
        </w:rPr>
        <w:t>ref. needed</w:t>
      </w:r>
      <w:r w:rsidR="00056750">
        <w:rPr>
          <w:rFonts w:ascii="Times New Roman" w:hAnsi="Times New Roman"/>
          <w:szCs w:val="24"/>
          <w:lang w:eastAsia="zh-CN"/>
        </w:rPr>
        <w:t>)</w:t>
      </w:r>
      <w:r w:rsidR="00E02498">
        <w:rPr>
          <w:rFonts w:ascii="Times New Roman" w:hAnsi="Times New Roman"/>
          <w:szCs w:val="24"/>
          <w:lang w:eastAsia="zh-CN"/>
        </w:rPr>
        <w:t>, and translating the methanol molecule in Charmm respectively</w:t>
      </w:r>
      <w:r w:rsidR="00056750">
        <w:rPr>
          <w:rFonts w:ascii="Times New Roman" w:hAnsi="Times New Roman"/>
          <w:szCs w:val="24"/>
          <w:lang w:eastAsia="zh-CN"/>
        </w:rPr>
        <w:t>.</w:t>
      </w:r>
      <w:r w:rsidR="003B5DC1">
        <w:rPr>
          <w:rFonts w:ascii="Times New Roman" w:hAnsi="Times New Roman"/>
          <w:szCs w:val="24"/>
          <w:lang w:eastAsia="zh-CN"/>
        </w:rPr>
        <w:t xml:space="preserve">  </w:t>
      </w:r>
      <w:r w:rsidR="00D822DC">
        <w:rPr>
          <w:rFonts w:ascii="Times New Roman" w:hAnsi="Times New Roman"/>
          <w:szCs w:val="24"/>
          <w:lang w:eastAsia="zh-CN"/>
        </w:rPr>
        <w:t>Overall, the interaction potential between PM3-SRP/OPLS-AA and MP2/aug-cc-pVDZ compare very well.</w:t>
      </w:r>
    </w:p>
    <w:p w14:paraId="3612B4CA" w14:textId="77777777" w:rsidR="00BE5B91" w:rsidRDefault="00204000" w:rsidP="00670C64">
      <w:pPr>
        <w:pStyle w:val="TAMainText"/>
        <w:spacing w:after="240"/>
        <w:ind w:firstLine="0"/>
        <w:jc w:val="left"/>
        <w:rPr>
          <w:rFonts w:ascii="Times New Roman" w:hAnsi="Times New Roman"/>
          <w:szCs w:val="24"/>
          <w:lang w:eastAsia="zh-CN"/>
        </w:rPr>
      </w:pPr>
      <w:r>
        <w:rPr>
          <w:rFonts w:ascii="Times New Roman" w:hAnsi="Times New Roman"/>
          <w:szCs w:val="24"/>
          <w:lang w:eastAsia="zh-CN"/>
        </w:rPr>
        <w:tab/>
      </w:r>
      <w:r w:rsidR="003B5DC1">
        <w:rPr>
          <w:rFonts w:ascii="Times New Roman" w:hAnsi="Times New Roman"/>
          <w:szCs w:val="24"/>
          <w:lang w:eastAsia="zh-CN"/>
        </w:rPr>
        <w:t xml:space="preserve">  </w:t>
      </w:r>
      <w:r w:rsidR="00AF1D65">
        <w:rPr>
          <w:rFonts w:ascii="Times New Roman" w:hAnsi="Times New Roman"/>
          <w:szCs w:val="24"/>
          <w:lang w:eastAsia="zh-CN"/>
        </w:rPr>
        <w:t>Molecular dynamics were performed on the PM3-SRP for acetophenone in methanol.  The computed FTIR spectrum displays a double crest with a</w:t>
      </w:r>
      <w:r w:rsidR="001417BF">
        <w:rPr>
          <w:rFonts w:ascii="Times New Roman" w:hAnsi="Times New Roman"/>
          <w:szCs w:val="24"/>
          <w:lang w:eastAsia="zh-CN"/>
        </w:rPr>
        <w:t xml:space="preserve"> splitting of 11.8 cm</w:t>
      </w:r>
      <w:r w:rsidR="001417BF" w:rsidRPr="001417BF">
        <w:rPr>
          <w:rFonts w:ascii="Times New Roman" w:hAnsi="Times New Roman"/>
          <w:szCs w:val="24"/>
          <w:vertAlign w:val="superscript"/>
          <w:lang w:eastAsia="zh-CN"/>
        </w:rPr>
        <w:t>-1</w:t>
      </w:r>
      <w:r w:rsidR="001417BF">
        <w:rPr>
          <w:rFonts w:ascii="Times New Roman" w:hAnsi="Times New Roman"/>
          <w:szCs w:val="24"/>
          <w:lang w:eastAsia="zh-CN"/>
        </w:rPr>
        <w:t>, which compares well with the experimental value of 12.1 cm</w:t>
      </w:r>
      <w:r w:rsidR="001417BF" w:rsidRPr="001417BF">
        <w:rPr>
          <w:rFonts w:ascii="Times New Roman" w:hAnsi="Times New Roman"/>
          <w:szCs w:val="24"/>
          <w:vertAlign w:val="superscript"/>
          <w:lang w:eastAsia="zh-CN"/>
        </w:rPr>
        <w:t>-1</w:t>
      </w:r>
      <w:r w:rsidR="001417BF">
        <w:rPr>
          <w:rFonts w:ascii="Times New Roman" w:hAnsi="Times New Roman"/>
          <w:szCs w:val="24"/>
          <w:lang w:eastAsia="zh-CN"/>
        </w:rPr>
        <w:t xml:space="preserve">. </w:t>
      </w:r>
      <w:r w:rsidR="00BE5B91">
        <w:rPr>
          <w:rFonts w:ascii="Times New Roman" w:hAnsi="Times New Roman"/>
          <w:szCs w:val="24"/>
          <w:lang w:eastAsia="zh-CN"/>
        </w:rPr>
        <w:t xml:space="preserve">  The peak position of the computed spectrum is about 10 cm</w:t>
      </w:r>
      <w:r w:rsidR="00BE5B91" w:rsidRPr="00BE5B91">
        <w:rPr>
          <w:rFonts w:ascii="Times New Roman" w:hAnsi="Times New Roman"/>
          <w:szCs w:val="24"/>
          <w:vertAlign w:val="superscript"/>
          <w:lang w:eastAsia="zh-CN"/>
        </w:rPr>
        <w:t>-1</w:t>
      </w:r>
      <w:r w:rsidR="00BE5B91">
        <w:rPr>
          <w:rFonts w:ascii="Times New Roman" w:hAnsi="Times New Roman"/>
          <w:szCs w:val="24"/>
          <w:lang w:eastAsia="zh-CN"/>
        </w:rPr>
        <w:t xml:space="preserve"> higher than it is in experiment.</w:t>
      </w:r>
      <w:r w:rsidR="003F3D61">
        <w:rPr>
          <w:rFonts w:ascii="Times New Roman" w:hAnsi="Times New Roman"/>
          <w:szCs w:val="24"/>
          <w:lang w:eastAsia="zh-CN"/>
        </w:rPr>
        <w:t xml:space="preserve">  </w:t>
      </w:r>
      <w:r w:rsidR="00E02498">
        <w:rPr>
          <w:rFonts w:ascii="Times New Roman" w:hAnsi="Times New Roman"/>
          <w:szCs w:val="24"/>
          <w:lang w:eastAsia="zh-CN"/>
        </w:rPr>
        <w:t>Overall, t</w:t>
      </w:r>
      <w:r w:rsidR="004253CA">
        <w:rPr>
          <w:rFonts w:ascii="Times New Roman" w:hAnsi="Times New Roman"/>
          <w:szCs w:val="24"/>
          <w:lang w:eastAsia="zh-CN"/>
        </w:rPr>
        <w:t xml:space="preserve">he specific reaction parameters optimized in this study increase the accuracy of the vibrational frequency compared to PM3.  </w:t>
      </w:r>
    </w:p>
    <w:p w14:paraId="06AE7F2E" w14:textId="77777777" w:rsidR="00443113" w:rsidRDefault="00443113" w:rsidP="00443113">
      <w:pPr>
        <w:pStyle w:val="TAMainText"/>
        <w:spacing w:after="240"/>
        <w:ind w:firstLine="720"/>
        <w:jc w:val="left"/>
        <w:rPr>
          <w:rFonts w:ascii="Times New Roman" w:hAnsi="Times New Roman"/>
          <w:szCs w:val="24"/>
          <w:lang w:eastAsia="zh-CN"/>
        </w:rPr>
      </w:pPr>
      <w:r>
        <w:rPr>
          <w:rFonts w:ascii="Times New Roman" w:hAnsi="Times New Roman"/>
          <w:noProof/>
          <w:szCs w:val="24"/>
        </w:rPr>
        <w:drawing>
          <wp:inline distT="0" distB="0" distL="0" distR="0" wp14:anchorId="72E0511C" wp14:editId="22949B2E">
            <wp:extent cx="27432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oh-1dir.png"/>
                    <pic:cNvPicPr/>
                  </pic:nvPicPr>
                  <pic:blipFill>
                    <a:blip r:embed="rId25"/>
                    <a:stretch>
                      <a:fillRect/>
                    </a:stretch>
                  </pic:blipFill>
                  <pic:spPr>
                    <a:xfrm>
                      <a:off x="0" y="0"/>
                      <a:ext cx="2743200" cy="2057400"/>
                    </a:xfrm>
                    <a:prstGeom prst="rect">
                      <a:avLst/>
                    </a:prstGeom>
                  </pic:spPr>
                </pic:pic>
              </a:graphicData>
            </a:graphic>
          </wp:inline>
        </w:drawing>
      </w:r>
    </w:p>
    <w:p w14:paraId="6F51BA5C" w14:textId="77777777" w:rsidR="00443113" w:rsidRPr="005B0507" w:rsidRDefault="000B3C2F" w:rsidP="00443113">
      <w:pPr>
        <w:pStyle w:val="TAMainText"/>
        <w:spacing w:after="240" w:line="360" w:lineRule="auto"/>
        <w:ind w:firstLine="0"/>
        <w:jc w:val="left"/>
        <w:rPr>
          <w:rFonts w:ascii="Times New Roman" w:hAnsi="Times New Roman"/>
          <w:szCs w:val="24"/>
        </w:rPr>
      </w:pPr>
      <w:r>
        <w:rPr>
          <w:rFonts w:ascii="Times New Roman" w:hAnsi="Times New Roman"/>
          <w:b/>
          <w:szCs w:val="24"/>
        </w:rPr>
        <w:t>Figure 5</w:t>
      </w:r>
      <w:r w:rsidR="00443113">
        <w:rPr>
          <w:rFonts w:ascii="Times New Roman" w:hAnsi="Times New Roman"/>
          <w:b/>
          <w:szCs w:val="24"/>
        </w:rPr>
        <w:t>.</w:t>
      </w:r>
      <w:r>
        <w:rPr>
          <w:rFonts w:ascii="Times New Roman" w:hAnsi="Times New Roman"/>
          <w:szCs w:val="24"/>
        </w:rPr>
        <w:t xml:space="preserve"> Simulated and experimental FTIR spectra for acetophenone in methanol</w:t>
      </w:r>
    </w:p>
    <w:p w14:paraId="2D675389" w14:textId="77777777" w:rsidR="00443113" w:rsidRDefault="00443113" w:rsidP="00670C64">
      <w:pPr>
        <w:pStyle w:val="TAMainText"/>
        <w:spacing w:after="240"/>
        <w:ind w:firstLine="0"/>
        <w:jc w:val="left"/>
        <w:rPr>
          <w:rFonts w:ascii="Times New Roman" w:hAnsi="Times New Roman"/>
          <w:szCs w:val="24"/>
          <w:lang w:eastAsia="zh-CN"/>
        </w:rPr>
      </w:pPr>
    </w:p>
    <w:p w14:paraId="6FFC68D6" w14:textId="77777777" w:rsidR="00BA35FF" w:rsidRDefault="004253CA" w:rsidP="00BA35FF">
      <w:pPr>
        <w:pStyle w:val="TAMainText"/>
        <w:spacing w:after="240"/>
        <w:ind w:firstLine="0"/>
        <w:jc w:val="left"/>
        <w:rPr>
          <w:rFonts w:ascii="Times New Roman" w:hAnsi="Times New Roman"/>
          <w:szCs w:val="24"/>
          <w:lang w:eastAsia="zh-CN"/>
        </w:rPr>
      </w:pPr>
      <w:r>
        <w:rPr>
          <w:rFonts w:ascii="Times New Roman" w:hAnsi="Times New Roman"/>
          <w:szCs w:val="24"/>
          <w:lang w:eastAsia="zh-CN"/>
        </w:rPr>
        <w:lastRenderedPageBreak/>
        <w:tab/>
        <w:t>The solvation dynamics were studied using two-dimensional infrared spectroscopy (2DIR).  Similar to FTIR, we observe two overlapping peaks at low waiting time (T</w:t>
      </w:r>
      <w:r w:rsidRPr="004253CA">
        <w:rPr>
          <w:rFonts w:ascii="Times New Roman" w:hAnsi="Times New Roman"/>
          <w:szCs w:val="24"/>
          <w:vertAlign w:val="subscript"/>
          <w:lang w:eastAsia="zh-CN"/>
        </w:rPr>
        <w:t>w</w:t>
      </w:r>
      <w:r>
        <w:rPr>
          <w:rFonts w:ascii="Times New Roman" w:hAnsi="Times New Roman"/>
          <w:szCs w:val="24"/>
          <w:lang w:eastAsia="zh-CN"/>
        </w:rPr>
        <w:t xml:space="preserve">).  </w:t>
      </w:r>
      <w:r w:rsidR="00BA35FF">
        <w:rPr>
          <w:rFonts w:ascii="Times New Roman" w:hAnsi="Times New Roman"/>
          <w:szCs w:val="24"/>
          <w:lang w:eastAsia="zh-CN"/>
        </w:rPr>
        <w:t xml:space="preserve">The simulated results show a larger inhomogeneous linewidth compared to experiment.  </w:t>
      </w:r>
      <w:r>
        <w:rPr>
          <w:rFonts w:ascii="Times New Roman" w:hAnsi="Times New Roman"/>
          <w:szCs w:val="24"/>
          <w:lang w:eastAsia="zh-CN"/>
        </w:rPr>
        <w:t>As Tw increases, off-diagonal broadening occurs consistent with hydrogen bond exchange between acetophenone of methanol.  From the off-diagonal intensity, it is possible to exchange the rate of exchange between hydrogen bonded states.</w:t>
      </w:r>
      <w:r w:rsidR="00401BDE">
        <w:rPr>
          <w:rFonts w:ascii="Times New Roman" w:hAnsi="Times New Roman"/>
          <w:szCs w:val="24"/>
          <w:lang w:eastAsia="zh-CN"/>
        </w:rPr>
        <w:fldChar w:fldCharType="begin"/>
      </w:r>
      <w:r w:rsidR="00401BDE">
        <w:rPr>
          <w:rFonts w:ascii="Times New Roman" w:hAnsi="Times New Roman"/>
          <w:szCs w:val="24"/>
          <w:lang w:eastAsia="zh-CN"/>
        </w:rPr>
        <w:instrText xml:space="preserve"> ADDIN EN.CITE &lt;EndNote&gt;&lt;Cite&gt;&lt;Author&gt;Fayer&lt;/Author&gt;&lt;Year&gt;2009&lt;/Year&gt;&lt;IDText&gt;Dynamics of Liquids, Molecules, and Proteins Measured with Ultrafast 2D IR Vibrational Echo Chemical Exchange Spectroscopy&lt;/IDText&gt;&lt;DisplayText&gt;&lt;style face="superscript"&gt;64&lt;/style&gt;&lt;/DisplayText&gt;&lt;record&gt;&lt;keywords&gt;&lt;keyword&gt;carbon-carbon single-bond&lt;/keyword&gt;&lt;keyword&gt;dynamics&lt;/keyword&gt;&lt;keyword&gt;isomerization dynamics&lt;/keyword&gt;&lt;keyword&gt;protein structural substate switching&lt;/keyword&gt;&lt;keyword&gt;solute-solvent complex dynamics&lt;/keyword&gt;&lt;/keywords&gt;&lt;titles&gt;&lt;title&gt;Dynamics of Liquids, Molecules, and Proteins Measured with Ultrafast 2D IR Vibrational Echo Chemical Exchange Spectroscopy&lt;/title&gt;&lt;secondary-title&gt;Annu. Rev. Phys. Chem.u&lt;/secondary-title&gt;&lt;/titles&gt;&lt;pages&gt;21-38&lt;/pages&gt;&lt;urls&gt;&lt;pdf-urls&gt;&lt;url&gt;file:///C:/Users/agrof/Mendeley Desktop/Fayer/Annu. Rev. Phys. Chem.u/fayer-annurev-physchem-073108-112712.pdf&lt;/url&gt;&lt;/pdf-urls&gt;&lt;/urls&gt;&lt;contributors&gt;&lt;authors&gt;&lt;author&gt;Fayer, M. D.&lt;/author&gt;&lt;/authors&gt;&lt;/contributors&gt;&lt;added-date format="utc"&gt;1509389867&lt;/added-date&gt;&lt;ref-type name="Journal Article"&gt;17&lt;/ref-type&gt;&lt;dates&gt;&lt;year&gt;2009&lt;/year&gt;&lt;/dates&gt;&lt;rec-number&gt;792&lt;/rec-number&gt;&lt;last-updated-date format="utc"&gt;1509389867&lt;/last-updated-date&gt;&lt;electronic-resource-num&gt;10.1146/annurev-physchem-073108&lt;/electronic-resource-num&gt;&lt;volume&gt;60&lt;/volume&gt;&lt;/record&gt;&lt;/Cite&gt;&lt;/EndNote&gt;</w:instrText>
      </w:r>
      <w:r w:rsidR="00401BDE">
        <w:rPr>
          <w:rFonts w:ascii="Times New Roman" w:hAnsi="Times New Roman"/>
          <w:szCs w:val="24"/>
          <w:lang w:eastAsia="zh-CN"/>
        </w:rPr>
        <w:fldChar w:fldCharType="separate"/>
      </w:r>
      <w:r w:rsidR="00401BDE" w:rsidRPr="00401BDE">
        <w:rPr>
          <w:rFonts w:ascii="Times New Roman" w:hAnsi="Times New Roman"/>
          <w:noProof/>
          <w:szCs w:val="24"/>
          <w:vertAlign w:val="superscript"/>
          <w:lang w:eastAsia="zh-CN"/>
        </w:rPr>
        <w:t>64</w:t>
      </w:r>
      <w:r w:rsidR="00401BDE">
        <w:rPr>
          <w:rFonts w:ascii="Times New Roman" w:hAnsi="Times New Roman"/>
          <w:szCs w:val="24"/>
          <w:lang w:eastAsia="zh-CN"/>
        </w:rPr>
        <w:fldChar w:fldCharType="end"/>
      </w:r>
      <w:r w:rsidR="00312002">
        <w:rPr>
          <w:rFonts w:ascii="Times New Roman" w:hAnsi="Times New Roman"/>
          <w:szCs w:val="24"/>
          <w:lang w:eastAsia="zh-CN"/>
        </w:rPr>
        <w:t xml:space="preserve">  The hydrogen bond lifetime</w:t>
      </w:r>
      <w:r w:rsidR="002A1E79">
        <w:rPr>
          <w:rFonts w:ascii="Times New Roman" w:hAnsi="Times New Roman"/>
          <w:szCs w:val="24"/>
          <w:lang w:eastAsia="zh-CN"/>
        </w:rPr>
        <w:t xml:space="preserve"> extracted from the </w:t>
      </w:r>
      <w:r w:rsidR="00AE10AB">
        <w:rPr>
          <w:rFonts w:ascii="Times New Roman" w:hAnsi="Times New Roman"/>
          <w:szCs w:val="24"/>
          <w:lang w:eastAsia="zh-CN"/>
        </w:rPr>
        <w:t>experimental 2DIR was 1 +/- 0.8</w:t>
      </w:r>
      <w:r w:rsidR="002A1E79">
        <w:rPr>
          <w:rFonts w:ascii="Times New Roman" w:hAnsi="Times New Roman"/>
          <w:szCs w:val="24"/>
          <w:lang w:eastAsia="zh-CN"/>
        </w:rPr>
        <w:t xml:space="preserve"> </w:t>
      </w:r>
      <w:r w:rsidR="002A1E79" w:rsidRPr="002A1E79">
        <w:rPr>
          <w:rFonts w:ascii="Times New Roman" w:hAnsi="Times New Roman"/>
          <w:i/>
          <w:szCs w:val="24"/>
          <w:lang w:eastAsia="zh-CN"/>
        </w:rPr>
        <w:t>ps</w:t>
      </w:r>
      <w:r w:rsidR="002A1E79">
        <w:rPr>
          <w:rFonts w:ascii="Times New Roman" w:hAnsi="Times New Roman"/>
          <w:szCs w:val="24"/>
          <w:lang w:eastAsia="zh-CN"/>
        </w:rPr>
        <w:t>, whil</w:t>
      </w:r>
      <w:r w:rsidR="00AE10AB">
        <w:rPr>
          <w:rFonts w:ascii="Times New Roman" w:hAnsi="Times New Roman"/>
          <w:szCs w:val="24"/>
          <w:lang w:eastAsia="zh-CN"/>
        </w:rPr>
        <w:t>e the simulated 2DIR yielded 2</w:t>
      </w:r>
      <w:r w:rsidR="002A1E79">
        <w:rPr>
          <w:rFonts w:ascii="Times New Roman" w:hAnsi="Times New Roman"/>
          <w:szCs w:val="24"/>
          <w:lang w:eastAsia="zh-CN"/>
        </w:rPr>
        <w:t xml:space="preserve"> </w:t>
      </w:r>
      <w:r w:rsidR="002A1E79" w:rsidRPr="002A1E79">
        <w:rPr>
          <w:rFonts w:ascii="Times New Roman" w:hAnsi="Times New Roman"/>
          <w:i/>
          <w:szCs w:val="24"/>
          <w:lang w:eastAsia="zh-CN"/>
        </w:rPr>
        <w:t>ps</w:t>
      </w:r>
      <w:r w:rsidR="00C70428">
        <w:rPr>
          <w:rFonts w:ascii="Times New Roman" w:hAnsi="Times New Roman"/>
          <w:szCs w:val="24"/>
          <w:lang w:eastAsia="zh-CN"/>
        </w:rPr>
        <w:t>, which is almost within the experimental error</w:t>
      </w:r>
      <w:r w:rsidR="002A1E79">
        <w:rPr>
          <w:rFonts w:ascii="Times New Roman" w:hAnsi="Times New Roman"/>
          <w:szCs w:val="24"/>
          <w:lang w:eastAsia="zh-CN"/>
        </w:rPr>
        <w:t>.</w:t>
      </w:r>
      <w:r>
        <w:rPr>
          <w:rFonts w:ascii="Times New Roman" w:hAnsi="Times New Roman"/>
          <w:szCs w:val="24"/>
          <w:lang w:eastAsia="zh-CN"/>
        </w:rPr>
        <w:t xml:space="preserve">  </w:t>
      </w:r>
    </w:p>
    <w:p w14:paraId="414ED12E" w14:textId="77777777" w:rsidR="000B3C2F" w:rsidRDefault="00312002" w:rsidP="00BA35FF">
      <w:pPr>
        <w:pStyle w:val="TAMainText"/>
        <w:spacing w:after="240"/>
        <w:ind w:firstLine="720"/>
        <w:jc w:val="left"/>
        <w:rPr>
          <w:rFonts w:ascii="Times New Roman" w:hAnsi="Times New Roman"/>
          <w:szCs w:val="24"/>
          <w:lang w:eastAsia="zh-CN"/>
        </w:rPr>
      </w:pPr>
      <w:r>
        <w:rPr>
          <w:rFonts w:ascii="Times New Roman" w:hAnsi="Times New Roman"/>
          <w:szCs w:val="24"/>
          <w:lang w:eastAsia="zh-CN"/>
        </w:rPr>
        <w:t>Furthermore, the hydrogen bond correlation function</w:t>
      </w:r>
      <w:r w:rsidR="00BA35FF">
        <w:rPr>
          <w:rFonts w:ascii="Times New Roman" w:hAnsi="Times New Roman"/>
          <w:szCs w:val="24"/>
          <w:lang w:eastAsia="zh-CN"/>
        </w:rPr>
        <w:fldChar w:fldCharType="begin">
          <w:fldData xml:space="preserve">PEVuZE5vdGU+PENpdGU+PEF1dGhvcj5NaWNoYXVkLUFncmF3YWw8L0F1dGhvcj48WWVhcj4yMDEx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</w:fldData>
        </w:fldChar>
      </w:r>
      <w:r w:rsidR="00BA35FF">
        <w:rPr>
          <w:rFonts w:ascii="Times New Roman" w:hAnsi="Times New Roman"/>
          <w:szCs w:val="24"/>
          <w:lang w:eastAsia="zh-CN"/>
        </w:rPr>
        <w:instrText xml:space="preserve"> ADDIN EN.CITE </w:instrText>
      </w:r>
      <w:r w:rsidR="00BA35FF">
        <w:rPr>
          <w:rFonts w:ascii="Times New Roman" w:hAnsi="Times New Roman"/>
          <w:szCs w:val="24"/>
          <w:lang w:eastAsia="zh-CN"/>
        </w:rPr>
        <w:fldChar w:fldCharType="begin">
          <w:fldData xml:space="preserve">PEVuZE5vdGU+PENpdGU+PEF1dGhvcj5NaWNoYXVkLUFncmF3YWw8L0F1dGhvcj48WWVhcj4yMDEx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</w:fldData>
        </w:fldChar>
      </w:r>
      <w:r w:rsidR="00BA35FF">
        <w:rPr>
          <w:rFonts w:ascii="Times New Roman" w:hAnsi="Times New Roman"/>
          <w:szCs w:val="24"/>
          <w:lang w:eastAsia="zh-CN"/>
        </w:rPr>
        <w:instrText xml:space="preserve"> ADDIN EN.CITE.DATA </w:instrText>
      </w:r>
      <w:r w:rsidR="00BA35FF">
        <w:rPr>
          <w:rFonts w:ascii="Times New Roman" w:hAnsi="Times New Roman"/>
          <w:szCs w:val="24"/>
          <w:lang w:eastAsia="zh-CN"/>
        </w:rPr>
      </w:r>
      <w:r w:rsidR="00BA35FF">
        <w:rPr>
          <w:rFonts w:ascii="Times New Roman" w:hAnsi="Times New Roman"/>
          <w:szCs w:val="24"/>
          <w:lang w:eastAsia="zh-CN"/>
        </w:rPr>
        <w:fldChar w:fldCharType="end"/>
      </w:r>
      <w:r w:rsidR="00BA35FF">
        <w:rPr>
          <w:rFonts w:ascii="Times New Roman" w:hAnsi="Times New Roman"/>
          <w:szCs w:val="24"/>
          <w:lang w:eastAsia="zh-CN"/>
        </w:rPr>
      </w:r>
      <w:r w:rsidR="00BA35FF">
        <w:rPr>
          <w:rFonts w:ascii="Times New Roman" w:hAnsi="Times New Roman"/>
          <w:szCs w:val="24"/>
          <w:lang w:eastAsia="zh-CN"/>
        </w:rPr>
        <w:fldChar w:fldCharType="separate"/>
      </w:r>
      <w:r w:rsidR="00BA35FF" w:rsidRPr="00BA35FF">
        <w:rPr>
          <w:rFonts w:ascii="Times New Roman" w:hAnsi="Times New Roman"/>
          <w:noProof/>
          <w:szCs w:val="24"/>
          <w:vertAlign w:val="superscript"/>
          <w:lang w:eastAsia="zh-CN"/>
        </w:rPr>
        <w:t>65, 66</w:t>
      </w:r>
      <w:r w:rsidR="00BA35FF">
        <w:rPr>
          <w:rFonts w:ascii="Times New Roman" w:hAnsi="Times New Roman"/>
          <w:szCs w:val="24"/>
          <w:lang w:eastAsia="zh-CN"/>
        </w:rPr>
        <w:fldChar w:fldCharType="end"/>
      </w:r>
      <w:r>
        <w:rPr>
          <w:rFonts w:ascii="Times New Roman" w:hAnsi="Times New Roman"/>
          <w:szCs w:val="24"/>
          <w:lang w:eastAsia="zh-CN"/>
        </w:rPr>
        <w:t xml:space="preserve"> yielded a lifetime of 2.</w:t>
      </w:r>
      <w:r w:rsidR="00C45BBA">
        <w:rPr>
          <w:rFonts w:ascii="Times New Roman" w:hAnsi="Times New Roman"/>
          <w:szCs w:val="24"/>
          <w:lang w:eastAsia="zh-CN"/>
        </w:rPr>
        <w:t>8</w:t>
      </w:r>
      <w:r w:rsidRPr="006D3806">
        <w:rPr>
          <w:rFonts w:ascii="Times New Roman" w:hAnsi="Times New Roman"/>
          <w:i/>
          <w:szCs w:val="24"/>
          <w:lang w:eastAsia="zh-CN"/>
        </w:rPr>
        <w:t xml:space="preserve"> ps</w:t>
      </w:r>
      <w:r>
        <w:rPr>
          <w:rFonts w:ascii="Times New Roman" w:hAnsi="Times New Roman"/>
          <w:szCs w:val="24"/>
          <w:lang w:eastAsia="zh-CN"/>
        </w:rPr>
        <w:t xml:space="preserve"> in reasonable agreement to the simulated 2DIR</w:t>
      </w:r>
      <w:r w:rsidR="00AE10AB">
        <w:rPr>
          <w:rFonts w:ascii="Times New Roman" w:hAnsi="Times New Roman"/>
          <w:szCs w:val="24"/>
          <w:lang w:eastAsia="zh-CN"/>
        </w:rPr>
        <w:t>, and further evinces the hypothesis that the separated peaks are due to different hydrogen bonding configurations.</w:t>
      </w:r>
      <w:r>
        <w:rPr>
          <w:rFonts w:ascii="Times New Roman" w:hAnsi="Times New Roman"/>
          <w:szCs w:val="24"/>
          <w:lang w:eastAsia="zh-CN"/>
        </w:rPr>
        <w:t xml:space="preserve">  </w:t>
      </w:r>
      <w:r w:rsidR="00166F59">
        <w:rPr>
          <w:rFonts w:ascii="Times New Roman" w:hAnsi="Times New Roman"/>
          <w:szCs w:val="24"/>
          <w:lang w:eastAsia="zh-CN"/>
        </w:rPr>
        <w:t xml:space="preserve">It is possible that the </w:t>
      </w:r>
      <w:r w:rsidR="001334E4">
        <w:rPr>
          <w:rFonts w:ascii="Times New Roman" w:hAnsi="Times New Roman"/>
          <w:szCs w:val="24"/>
          <w:lang w:eastAsia="zh-CN"/>
        </w:rPr>
        <w:t>better agreement between these three lifetimes could obtained if the peaks were more resolved from one another</w:t>
      </w:r>
      <w:r w:rsidR="00C45BBA">
        <w:rPr>
          <w:rFonts w:ascii="Times New Roman" w:hAnsi="Times New Roman"/>
          <w:szCs w:val="24"/>
          <w:lang w:eastAsia="zh-CN"/>
        </w:rPr>
        <w:t>.  However, the radial distribution function between the oxygen of acetophenone and the hydrogen donor gives the average hydrogen bond occupation as the integral of the first peak.  This yields an average hydrogen bond occupation of 1.7, which suggests that the hydrogen bond states being measured through spectroscopy are more likely to be the 1-2 hydrogen bond configurations rather than the normally assumed 0-1</w:t>
      </w:r>
      <w:r w:rsidR="00D97EF7">
        <w:rPr>
          <w:rFonts w:ascii="Times New Roman" w:hAnsi="Times New Roman"/>
          <w:szCs w:val="24"/>
          <w:lang w:eastAsia="zh-CN"/>
        </w:rPr>
        <w:t>.</w:t>
      </w:r>
      <w:r w:rsidR="00D97EF7">
        <w:rPr>
          <w:rFonts w:ascii="Times New Roman" w:hAnsi="Times New Roman"/>
          <w:szCs w:val="24"/>
          <w:lang w:eastAsia="zh-CN"/>
        </w:rPr>
        <w:fldChar w:fldCharType="begin">
          <w:fldData xml:space="preserve">PEVuZE5vdGU+PENpdGU+PEF1dGhvcj5DaHVudG9ub3Y8L0F1dGhvcj48WWVhcj4yMDE1PC9ZZWFy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</w:fldData>
        </w:fldChar>
      </w:r>
      <w:r w:rsidR="00BA35FF">
        <w:rPr>
          <w:rFonts w:ascii="Times New Roman" w:hAnsi="Times New Roman"/>
          <w:szCs w:val="24"/>
          <w:lang w:eastAsia="zh-CN"/>
        </w:rPr>
        <w:instrText xml:space="preserve"> ADDIN EN.CITE </w:instrText>
      </w:r>
      <w:r w:rsidR="00BA35FF">
        <w:rPr>
          <w:rFonts w:ascii="Times New Roman" w:hAnsi="Times New Roman"/>
          <w:szCs w:val="24"/>
          <w:lang w:eastAsia="zh-CN"/>
        </w:rPr>
        <w:fldChar w:fldCharType="begin">
          <w:fldData xml:space="preserve">PEVuZE5vdGU+PENpdGU+PEF1dGhvcj5DaHVudG9ub3Y8L0F1dGhvcj48WWVhcj4yMDE1PC9ZZWFy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</w:fldData>
        </w:fldChar>
      </w:r>
      <w:r w:rsidR="00BA35FF">
        <w:rPr>
          <w:rFonts w:ascii="Times New Roman" w:hAnsi="Times New Roman"/>
          <w:szCs w:val="24"/>
          <w:lang w:eastAsia="zh-CN"/>
        </w:rPr>
        <w:instrText xml:space="preserve"> ADDIN EN.CITE.DATA </w:instrText>
      </w:r>
      <w:r w:rsidR="00BA35FF">
        <w:rPr>
          <w:rFonts w:ascii="Times New Roman" w:hAnsi="Times New Roman"/>
          <w:szCs w:val="24"/>
          <w:lang w:eastAsia="zh-CN"/>
        </w:rPr>
      </w:r>
      <w:r w:rsidR="00BA35FF">
        <w:rPr>
          <w:rFonts w:ascii="Times New Roman" w:hAnsi="Times New Roman"/>
          <w:szCs w:val="24"/>
          <w:lang w:eastAsia="zh-CN"/>
        </w:rPr>
        <w:fldChar w:fldCharType="end"/>
      </w:r>
      <w:r w:rsidR="00D97EF7">
        <w:rPr>
          <w:rFonts w:ascii="Times New Roman" w:hAnsi="Times New Roman"/>
          <w:szCs w:val="24"/>
          <w:lang w:eastAsia="zh-CN"/>
        </w:rPr>
      </w:r>
      <w:r w:rsidR="00D97EF7">
        <w:rPr>
          <w:rFonts w:ascii="Times New Roman" w:hAnsi="Times New Roman"/>
          <w:szCs w:val="24"/>
          <w:lang w:eastAsia="zh-CN"/>
        </w:rPr>
        <w:fldChar w:fldCharType="separate"/>
      </w:r>
      <w:r w:rsidR="00BA35FF" w:rsidRPr="00BA35FF">
        <w:rPr>
          <w:rFonts w:ascii="Times New Roman" w:hAnsi="Times New Roman"/>
          <w:noProof/>
          <w:szCs w:val="24"/>
          <w:vertAlign w:val="superscript"/>
          <w:lang w:eastAsia="zh-CN"/>
        </w:rPr>
        <w:t>58, 67, 68</w:t>
      </w:r>
      <w:r w:rsidR="00D97EF7">
        <w:rPr>
          <w:rFonts w:ascii="Times New Roman" w:hAnsi="Times New Roman"/>
          <w:szCs w:val="24"/>
          <w:lang w:eastAsia="zh-CN"/>
        </w:rPr>
        <w:fldChar w:fldCharType="end"/>
      </w:r>
      <w:r w:rsidR="00C45BBA">
        <w:rPr>
          <w:rFonts w:ascii="Times New Roman" w:hAnsi="Times New Roman"/>
          <w:szCs w:val="24"/>
          <w:lang w:eastAsia="zh-CN"/>
        </w:rPr>
        <w:t xml:space="preserve"> </w:t>
      </w:r>
    </w:p>
    <w:p w14:paraId="07BB99DF" w14:textId="77777777" w:rsidR="000B3C2F" w:rsidRDefault="00C45BBA" w:rsidP="000B3C2F">
      <w:pPr>
        <w:pStyle w:val="TAMainText"/>
        <w:spacing w:after="240"/>
        <w:ind w:firstLine="720"/>
        <w:jc w:val="left"/>
        <w:rPr>
          <w:rFonts w:ascii="Times New Roman" w:hAnsi="Times New Roman"/>
          <w:szCs w:val="24"/>
          <w:lang w:eastAsia="zh-CN"/>
        </w:rPr>
      </w:pPr>
      <w:r>
        <w:rPr>
          <w:rFonts w:ascii="Times New Roman" w:hAnsi="Times New Roman"/>
          <w:szCs w:val="24"/>
          <w:lang w:eastAsia="zh-CN"/>
        </w:rPr>
        <w:lastRenderedPageBreak/>
        <w:t xml:space="preserve"> </w:t>
      </w:r>
      <w:r w:rsidR="000B3C2F">
        <w:rPr>
          <w:rFonts w:ascii="Times New Roman" w:hAnsi="Times New Roman"/>
          <w:noProof/>
          <w:szCs w:val="24"/>
        </w:rPr>
        <w:drawing>
          <wp:inline distT="0" distB="0" distL="0" distR="0" wp14:anchorId="3A11FEDD" wp14:editId="5F6B453E">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ir.png"/>
                    <pic:cNvPicPr/>
                  </pic:nvPicPr>
                  <pic:blipFill>
                    <a:blip r:embed="rId26"/>
                    <a:stretch>
                      <a:fillRect/>
                    </a:stretch>
                  </pic:blipFill>
                  <pic:spPr>
                    <a:xfrm>
                      <a:off x="0" y="0"/>
                      <a:ext cx="3657600" cy="3657600"/>
                    </a:xfrm>
                    <a:prstGeom prst="rect">
                      <a:avLst/>
                    </a:prstGeom>
                  </pic:spPr>
                </pic:pic>
              </a:graphicData>
            </a:graphic>
          </wp:inline>
        </w:drawing>
      </w:r>
    </w:p>
    <w:p w14:paraId="430AB06A" w14:textId="77777777" w:rsidR="000B3C2F" w:rsidRPr="005B0507" w:rsidRDefault="000B3C2F" w:rsidP="000B3C2F">
      <w:pPr>
        <w:pStyle w:val="TAMainText"/>
        <w:spacing w:after="240" w:line="360" w:lineRule="auto"/>
        <w:ind w:firstLine="0"/>
        <w:jc w:val="left"/>
        <w:rPr>
          <w:rFonts w:ascii="Times New Roman" w:hAnsi="Times New Roman"/>
          <w:szCs w:val="24"/>
        </w:rPr>
      </w:pPr>
      <w:r>
        <w:rPr>
          <w:rFonts w:ascii="Times New Roman" w:hAnsi="Times New Roman"/>
          <w:b/>
          <w:szCs w:val="24"/>
        </w:rPr>
        <w:t>Figure 6.</w:t>
      </w:r>
      <w:r>
        <w:rPr>
          <w:rFonts w:ascii="Times New Roman" w:hAnsi="Times New Roman"/>
          <w:szCs w:val="24"/>
        </w:rPr>
        <w:t xml:space="preserve"> Simulated and experimental 2DIR for acetophenone in methanol. Simulations were performed with PM3-SRP/OPLS-AA.</w:t>
      </w:r>
    </w:p>
    <w:p w14:paraId="0C1EB963" w14:textId="77777777" w:rsidR="00D822DC" w:rsidRDefault="00D822DC" w:rsidP="00670C64">
      <w:pPr>
        <w:pStyle w:val="TAMainText"/>
        <w:spacing w:after="240"/>
        <w:ind w:firstLine="0"/>
        <w:jc w:val="left"/>
        <w:rPr>
          <w:rFonts w:ascii="Times New Roman" w:hAnsi="Times New Roman"/>
          <w:szCs w:val="24"/>
          <w:lang w:eastAsia="zh-CN"/>
        </w:rPr>
      </w:pPr>
    </w:p>
    <w:p w14:paraId="11BACD81" w14:textId="77777777" w:rsidR="002A5D51" w:rsidRDefault="00DE77F4" w:rsidP="0064473B">
      <w:pPr>
        <w:pStyle w:val="TAMainText"/>
        <w:spacing w:after="240"/>
        <w:jc w:val="left"/>
        <w:rPr>
          <w:rFonts w:ascii="Times New Roman" w:hAnsi="Times New Roman"/>
          <w:b/>
          <w:szCs w:val="24"/>
        </w:rPr>
      </w:pPr>
      <w:r>
        <w:rPr>
          <w:rFonts w:ascii="Times New Roman" w:hAnsi="Times New Roman"/>
          <w:b/>
          <w:szCs w:val="24"/>
          <w:lang w:eastAsia="zh-CN"/>
        </w:rPr>
        <w:t>5.</w:t>
      </w:r>
      <w:r w:rsidR="00FB45E5" w:rsidRPr="006774A0">
        <w:rPr>
          <w:rFonts w:ascii="Times New Roman" w:hAnsi="Times New Roman"/>
          <w:b/>
          <w:szCs w:val="24"/>
          <w:lang w:eastAsia="zh-CN"/>
        </w:rPr>
        <w:t xml:space="preserve">  </w:t>
      </w:r>
      <w:r w:rsidR="002A5D51" w:rsidRPr="006774A0">
        <w:rPr>
          <w:rFonts w:ascii="Times New Roman" w:hAnsi="Times New Roman"/>
          <w:b/>
          <w:szCs w:val="24"/>
        </w:rPr>
        <w:t>Conclu</w:t>
      </w:r>
      <w:r w:rsidR="000F0509">
        <w:rPr>
          <w:rFonts w:ascii="Times New Roman" w:hAnsi="Times New Roman"/>
          <w:b/>
          <w:szCs w:val="24"/>
        </w:rPr>
        <w:t xml:space="preserve">ding </w:t>
      </w:r>
      <w:r w:rsidR="00141825">
        <w:rPr>
          <w:rFonts w:ascii="Times New Roman" w:hAnsi="Times New Roman"/>
          <w:b/>
          <w:szCs w:val="24"/>
        </w:rPr>
        <w:t>Remarks</w:t>
      </w:r>
    </w:p>
    <w:p w14:paraId="466A8CBA" w14:textId="77777777" w:rsidR="002E4C82" w:rsidRDefault="00E82784" w:rsidP="00F464D5">
      <w:pPr>
        <w:pStyle w:val="TAMainText"/>
        <w:spacing w:after="240"/>
        <w:ind w:firstLine="0"/>
        <w:jc w:val="left"/>
        <w:rPr>
          <w:rFonts w:ascii="Times New Roman" w:hAnsi="Times New Roman"/>
          <w:szCs w:val="24"/>
        </w:rPr>
      </w:pPr>
      <w:r>
        <w:rPr>
          <w:rFonts w:ascii="Times New Roman" w:hAnsi="Times New Roman"/>
          <w:szCs w:val="24"/>
        </w:rPr>
        <w:t xml:space="preserve"> </w:t>
      </w:r>
      <w:r w:rsidR="00CB791B">
        <w:rPr>
          <w:rFonts w:ascii="Times New Roman" w:hAnsi="Times New Roman"/>
          <w:szCs w:val="24"/>
        </w:rPr>
        <w:tab/>
        <w:t>The simulation of 2DIR provides in</w:t>
      </w:r>
      <w:r w:rsidR="004E3578">
        <w:rPr>
          <w:rFonts w:ascii="Times New Roman" w:hAnsi="Times New Roman"/>
          <w:szCs w:val="24"/>
        </w:rPr>
        <w:t>sight and context to experiment, and o</w:t>
      </w:r>
      <w:r w:rsidR="00A01834">
        <w:rPr>
          <w:rFonts w:ascii="Times New Roman" w:hAnsi="Times New Roman"/>
          <w:szCs w:val="24"/>
        </w:rPr>
        <w:t>ne of the usual requirements for modeling 2DIR is a frequency trajectory.</w:t>
      </w:r>
      <w:r w:rsidR="00CB791B">
        <w:rPr>
          <w:rFonts w:ascii="Times New Roman" w:hAnsi="Times New Roman"/>
          <w:szCs w:val="24"/>
        </w:rPr>
        <w:t xml:space="preserve">  Presented here is a</w:t>
      </w:r>
      <w:r w:rsidR="000A01BB">
        <w:rPr>
          <w:rFonts w:ascii="Times New Roman" w:hAnsi="Times New Roman"/>
          <w:szCs w:val="24"/>
        </w:rPr>
        <w:t>n</w:t>
      </w:r>
      <w:r w:rsidR="00CB791B">
        <w:rPr>
          <w:rFonts w:ascii="Times New Roman" w:hAnsi="Times New Roman"/>
          <w:szCs w:val="24"/>
        </w:rPr>
        <w:t xml:space="preserve"> </w:t>
      </w:r>
      <w:r w:rsidR="000A01BB">
        <w:rPr>
          <w:rFonts w:ascii="Times New Roman" w:hAnsi="Times New Roman"/>
          <w:szCs w:val="24"/>
        </w:rPr>
        <w:t>implementation of quantum vibration perturbation theory (QVP) that requires very little effort on the part of the user</w:t>
      </w:r>
      <w:r w:rsidR="004E3578">
        <w:rPr>
          <w:rFonts w:ascii="Times New Roman" w:hAnsi="Times New Roman"/>
          <w:szCs w:val="24"/>
        </w:rPr>
        <w:t>, and provides a first principles quantum mechanical approach to computing frequency trajectories</w:t>
      </w:r>
      <w:r w:rsidR="000A01BB">
        <w:rPr>
          <w:rFonts w:ascii="Times New Roman" w:hAnsi="Times New Roman"/>
          <w:szCs w:val="24"/>
        </w:rPr>
        <w:t>.</w:t>
      </w:r>
      <w:r w:rsidR="004E3578">
        <w:rPr>
          <w:rFonts w:ascii="Times New Roman" w:hAnsi="Times New Roman"/>
          <w:szCs w:val="24"/>
        </w:rPr>
        <w:t xml:space="preserve">  During dynamics, the probe</w:t>
      </w:r>
      <w:r w:rsidR="00A01834">
        <w:rPr>
          <w:rFonts w:ascii="Times New Roman" w:hAnsi="Times New Roman"/>
          <w:szCs w:val="24"/>
        </w:rPr>
        <w:t xml:space="preserve"> moves about, which means that the normal mode computed at one configuration is not necessarily applicable to another configuration.  A coordinate transformation is shown here that allows for the transformation from one </w:t>
      </w:r>
      <w:r w:rsidR="00A01834">
        <w:rPr>
          <w:rFonts w:ascii="Times New Roman" w:hAnsi="Times New Roman"/>
          <w:szCs w:val="24"/>
        </w:rPr>
        <w:lastRenderedPageBreak/>
        <w:t xml:space="preserve">configuration to another such that the normal mode used at one configuration can be applied at a second configuration.  </w:t>
      </w:r>
      <w:r w:rsidR="004E3578">
        <w:rPr>
          <w:rFonts w:ascii="Times New Roman" w:hAnsi="Times New Roman"/>
          <w:szCs w:val="24"/>
        </w:rPr>
        <w:t xml:space="preserve">There are two nontrivial components to this transformation.  </w:t>
      </w:r>
      <w:r w:rsidR="00A01834">
        <w:rPr>
          <w:rFonts w:ascii="Times New Roman" w:hAnsi="Times New Roman"/>
          <w:szCs w:val="24"/>
        </w:rPr>
        <w:t xml:space="preserve">The </w:t>
      </w:r>
      <w:r w:rsidR="004E3578">
        <w:rPr>
          <w:rFonts w:ascii="Times New Roman" w:hAnsi="Times New Roman"/>
          <w:szCs w:val="24"/>
        </w:rPr>
        <w:t>first</w:t>
      </w:r>
      <w:r w:rsidR="00A01834">
        <w:rPr>
          <w:rFonts w:ascii="Times New Roman" w:hAnsi="Times New Roman"/>
          <w:szCs w:val="24"/>
        </w:rPr>
        <w:t xml:space="preserve"> is the calculation of the rotation matrix</w:t>
      </w:r>
      <w:r w:rsidR="004E3578">
        <w:rPr>
          <w:rFonts w:ascii="Times New Roman" w:hAnsi="Times New Roman"/>
          <w:szCs w:val="24"/>
        </w:rPr>
        <w:t xml:space="preserve"> between two frames of reference</w:t>
      </w:r>
      <w:r w:rsidR="00A01834">
        <w:rPr>
          <w:rFonts w:ascii="Times New Roman" w:hAnsi="Times New Roman"/>
          <w:szCs w:val="24"/>
        </w:rPr>
        <w:t xml:space="preserve">.  A modification of the algorithm proposed by Arun </w:t>
      </w:r>
      <w:r w:rsidR="00A01834" w:rsidRPr="00D97EF7">
        <w:rPr>
          <w:rFonts w:ascii="Times New Roman" w:hAnsi="Times New Roman"/>
          <w:i/>
          <w:szCs w:val="24"/>
        </w:rPr>
        <w:t>et al</w:t>
      </w:r>
      <w:r w:rsidR="00A01834">
        <w:rPr>
          <w:rFonts w:ascii="Times New Roman" w:hAnsi="Times New Roman"/>
          <w:szCs w:val="24"/>
        </w:rPr>
        <w:t>.</w:t>
      </w:r>
      <w:r w:rsidR="00401BDE">
        <w:rPr>
          <w:rFonts w:ascii="Times New Roman" w:hAnsi="Times New Roman"/>
          <w:szCs w:val="24"/>
        </w:rPr>
        <w:fldChar w:fldCharType="begin"/>
      </w:r>
      <w:r w:rsidR="00401BDE">
        <w:rPr>
          <w:rFonts w:ascii="Times New Roman" w:hAnsi="Times New Roman"/>
          <w:szCs w:val="24"/>
        </w:rPr>
        <w:instrText xml:space="preserve"> ADDIN EN.CITE &lt;EndNote&gt;&lt;Cite&gt;&lt;Author&gt;Arun&lt;/Author&gt;&lt;Year&gt;1987&lt;/Year&gt;&lt;IDText&gt;Least-Squares Fitting of Two 3-D Point Sets&lt;/IDText&gt;&lt;DisplayText&gt;&lt;style face="superscript"&gt;47&lt;/style&gt;&lt;/DisplayText&gt;&lt;record&gt;&lt;keywords&gt;&lt;keyword&gt;deep&lt;/keyword&gt;&lt;/keywords&gt;&lt;urls&gt;&lt;related-urls&gt;&lt;url&gt;http://dx.doi.org/10.1109/TPAMI.1987.4767965%5Cnpapers3://publication/doi/10.1109/TPAMI.1987.4767965&lt;/url&gt;&lt;/related-urls&gt;&lt;/urls&gt;&lt;isbn&gt;0162-8828&lt;/isbn&gt;&lt;titles&gt;&lt;title&gt;Least-Squares Fitting of Two 3-D Point Sets&lt;/title&gt;&lt;secondary-title&gt;IEEE Trans. Pattern Anal. Mach. Intell. ()&lt;/secondary-title&gt;&lt;/titles&gt;&lt;pages&gt;698-700&lt;/pages&gt;&lt;urls&gt;&lt;pdf-urls&gt;&lt;url&gt;file:///C:/Users/agrof/Mendeley Desktop/Arun, Huang, Blostein/IEEE Trans. Pattern Anal. Mach. Intell. ()/arun-ieee-1987-least-squares-fitting-two-3d-points-sets.pdf&lt;/url&gt;&lt;/pdf-urls&gt;&lt;/urls&gt;&lt;number&gt;5&lt;/number&gt;&lt;contributors&gt;&lt;authors&gt;&lt;author&gt;Arun, K. S.&lt;/author&gt;&lt;author&gt;Huang, Thomas S.&lt;/author&gt;&lt;author&gt;Blostein, Steven D.&lt;/author&gt;&lt;/authors&gt;&lt;/contributors&gt;&lt;added-date format="utc"&gt;1509389872&lt;/added-date&gt;&lt;ref-type name="Journal Article"&gt;17&lt;/ref-type&gt;&lt;dates&gt;&lt;year&gt;1987&lt;/year&gt;&lt;/dates&gt;&lt;rec-number&gt;1037&lt;/rec-number&gt;&lt;last-updated-date format="utc"&gt;1509389872&lt;/last-updated-date&gt;&lt;electronic-resource-num&gt;10.1109/TPAMI.1987.4767965&lt;/electronic-resource-num&gt;&lt;volume&gt;9&lt;/volume&gt;&lt;/record&gt;&lt;/Cite&gt;&lt;/EndNote&gt;</w:instrText>
      </w:r>
      <w:r w:rsidR="00401BDE">
        <w:rPr>
          <w:rFonts w:ascii="Times New Roman" w:hAnsi="Times New Roman"/>
          <w:szCs w:val="24"/>
        </w:rPr>
        <w:fldChar w:fldCharType="separate"/>
      </w:r>
      <w:r w:rsidR="00401BDE" w:rsidRPr="00401BDE">
        <w:rPr>
          <w:rFonts w:ascii="Times New Roman" w:hAnsi="Times New Roman"/>
          <w:noProof/>
          <w:szCs w:val="24"/>
          <w:vertAlign w:val="superscript"/>
        </w:rPr>
        <w:t>47</w:t>
      </w:r>
      <w:r w:rsidR="00401BDE">
        <w:rPr>
          <w:rFonts w:ascii="Times New Roman" w:hAnsi="Times New Roman"/>
          <w:szCs w:val="24"/>
        </w:rPr>
        <w:fldChar w:fldCharType="end"/>
      </w:r>
      <w:r w:rsidR="00A01834">
        <w:rPr>
          <w:rFonts w:ascii="Times New Roman" w:hAnsi="Times New Roman"/>
          <w:szCs w:val="24"/>
        </w:rPr>
        <w:t xml:space="preserve"> was presented to tailor the algorithm to this application</w:t>
      </w:r>
      <w:r w:rsidR="004E3578">
        <w:rPr>
          <w:rFonts w:ascii="Times New Roman" w:hAnsi="Times New Roman"/>
          <w:szCs w:val="24"/>
        </w:rPr>
        <w:t>, and resulted in a complete reduction of non-physical solutions</w:t>
      </w:r>
      <w:r w:rsidR="00A01834">
        <w:rPr>
          <w:rFonts w:ascii="Times New Roman" w:hAnsi="Times New Roman"/>
          <w:szCs w:val="24"/>
        </w:rPr>
        <w:t xml:space="preserve">.  </w:t>
      </w:r>
      <w:r w:rsidR="004E3578">
        <w:rPr>
          <w:rFonts w:ascii="Times New Roman" w:hAnsi="Times New Roman"/>
          <w:szCs w:val="24"/>
        </w:rPr>
        <w:t>The second nontrivial component to the transformation is the displacement along internal modes, and was determined u</w:t>
      </w:r>
      <w:r w:rsidR="00127D01">
        <w:rPr>
          <w:rFonts w:ascii="Times New Roman" w:hAnsi="Times New Roman"/>
          <w:szCs w:val="24"/>
        </w:rPr>
        <w:t>sing constrained minimization, which led to a large reduction in the error associated with perturbation theory.</w:t>
      </w:r>
      <w:r w:rsidR="0032773F">
        <w:rPr>
          <w:rFonts w:ascii="Times New Roman" w:hAnsi="Times New Roman"/>
          <w:szCs w:val="24"/>
        </w:rPr>
        <w:t xml:space="preserve"> </w:t>
      </w:r>
    </w:p>
    <w:p w14:paraId="00A5A4A0" w14:textId="77777777" w:rsidR="009246AD" w:rsidRDefault="005E09FE" w:rsidP="00693551">
      <w:pPr>
        <w:pStyle w:val="TAMainText"/>
        <w:spacing w:after="240"/>
        <w:ind w:firstLine="0"/>
        <w:jc w:val="left"/>
        <w:rPr>
          <w:rFonts w:ascii="Times New Roman" w:hAnsi="Times New Roman"/>
          <w:szCs w:val="24"/>
        </w:rPr>
      </w:pPr>
      <w:r>
        <w:rPr>
          <w:rFonts w:ascii="Times New Roman" w:hAnsi="Times New Roman"/>
          <w:szCs w:val="24"/>
        </w:rPr>
        <w:tab/>
        <w:t>To test the implementation, the solvatochromism of acetophenone was modelled using QVP(2).  Overall, the results showed reasonable agreement with respect to experiment, with a mean unsigned error of 2.2 cm</w:t>
      </w:r>
      <w:r w:rsidRPr="00127D01">
        <w:rPr>
          <w:rFonts w:ascii="Times New Roman" w:hAnsi="Times New Roman"/>
          <w:szCs w:val="24"/>
          <w:vertAlign w:val="superscript"/>
        </w:rPr>
        <w:t>-1</w:t>
      </w:r>
      <w:r>
        <w:rPr>
          <w:rFonts w:ascii="Times New Roman" w:hAnsi="Times New Roman"/>
          <w:szCs w:val="24"/>
        </w:rPr>
        <w:t xml:space="preserve"> for the solvent shifts using PM3/OPLS-AA.   </w:t>
      </w:r>
      <w:r w:rsidR="00ED1AA9">
        <w:rPr>
          <w:rFonts w:ascii="Times New Roman" w:hAnsi="Times New Roman"/>
          <w:szCs w:val="24"/>
        </w:rPr>
        <w:t xml:space="preserve">Experimental FTIR of acetophenone in methanol showed a double crested peak, which was not observed in the computed results.  </w:t>
      </w:r>
      <w:r>
        <w:rPr>
          <w:rFonts w:ascii="Times New Roman" w:hAnsi="Times New Roman"/>
          <w:szCs w:val="24"/>
        </w:rPr>
        <w:t>A specific reaction parameter optimization of PM3 was performed to reproduce the average gas phase frequency of acetophenone</w:t>
      </w:r>
      <w:r w:rsidR="00ED1AA9">
        <w:rPr>
          <w:rFonts w:ascii="Times New Roman" w:hAnsi="Times New Roman"/>
          <w:szCs w:val="24"/>
        </w:rPr>
        <w:t xml:space="preserve">, then the interaction potential between the solute and a methanol molecule </w:t>
      </w:r>
      <w:r w:rsidR="00127D01">
        <w:rPr>
          <w:rFonts w:ascii="Times New Roman" w:hAnsi="Times New Roman"/>
          <w:szCs w:val="24"/>
        </w:rPr>
        <w:t>was optimized to a high-level of theory.  This PM3-SRP</w:t>
      </w:r>
      <w:r w:rsidR="007A5381">
        <w:rPr>
          <w:rFonts w:ascii="Times New Roman" w:hAnsi="Times New Roman"/>
          <w:szCs w:val="24"/>
        </w:rPr>
        <w:t xml:space="preserve"> yield</w:t>
      </w:r>
      <w:r w:rsidR="00127D01">
        <w:rPr>
          <w:rFonts w:ascii="Times New Roman" w:hAnsi="Times New Roman"/>
          <w:szCs w:val="24"/>
        </w:rPr>
        <w:t>ed a</w:t>
      </w:r>
      <w:r w:rsidR="007A5381">
        <w:rPr>
          <w:rFonts w:ascii="Times New Roman" w:hAnsi="Times New Roman"/>
          <w:szCs w:val="24"/>
        </w:rPr>
        <w:t xml:space="preserve"> double crested peak</w:t>
      </w:r>
      <w:r w:rsidR="00127D01">
        <w:rPr>
          <w:rFonts w:ascii="Times New Roman" w:hAnsi="Times New Roman"/>
          <w:szCs w:val="24"/>
        </w:rPr>
        <w:t xml:space="preserve"> in reasonable agreement with experiment</w:t>
      </w:r>
      <w:r w:rsidR="00ED1AA9">
        <w:rPr>
          <w:rFonts w:ascii="Times New Roman" w:hAnsi="Times New Roman"/>
          <w:szCs w:val="24"/>
        </w:rPr>
        <w:t xml:space="preserve">.  </w:t>
      </w:r>
      <w:r w:rsidR="007A5381">
        <w:rPr>
          <w:rFonts w:ascii="Times New Roman" w:hAnsi="Times New Roman"/>
          <w:szCs w:val="24"/>
        </w:rPr>
        <w:t>2DIR was then simulated</w:t>
      </w:r>
      <w:r w:rsidR="00127D01">
        <w:rPr>
          <w:rFonts w:ascii="Times New Roman" w:hAnsi="Times New Roman"/>
          <w:szCs w:val="24"/>
        </w:rPr>
        <w:t xml:space="preserve"> to test the capability of QVP(2) in modelling dynamics</w:t>
      </w:r>
      <w:r w:rsidR="00693551">
        <w:rPr>
          <w:rFonts w:ascii="Times New Roman" w:hAnsi="Times New Roman"/>
          <w:szCs w:val="24"/>
        </w:rPr>
        <w:t xml:space="preserve">.  Off-diagonal intensity was observed </w:t>
      </w:r>
      <w:r w:rsidR="00E02498">
        <w:rPr>
          <w:rFonts w:ascii="Times New Roman" w:hAnsi="Times New Roman"/>
          <w:szCs w:val="24"/>
        </w:rPr>
        <w:t xml:space="preserve">to be </w:t>
      </w:r>
      <w:r w:rsidR="00693551">
        <w:rPr>
          <w:rFonts w:ascii="Times New Roman" w:hAnsi="Times New Roman"/>
          <w:szCs w:val="24"/>
        </w:rPr>
        <w:t>consistent with hydrogen bond exchange.  The simulated hydrogen b</w:t>
      </w:r>
      <w:r w:rsidR="001334E4">
        <w:rPr>
          <w:rFonts w:ascii="Times New Roman" w:hAnsi="Times New Roman"/>
          <w:szCs w:val="24"/>
        </w:rPr>
        <w:t>ond exchange was modestly slower</w:t>
      </w:r>
      <w:r w:rsidR="00693551">
        <w:rPr>
          <w:rFonts w:ascii="Times New Roman" w:hAnsi="Times New Roman"/>
          <w:szCs w:val="24"/>
        </w:rPr>
        <w:t xml:space="preserve"> than that measured experimentally</w:t>
      </w:r>
      <w:r w:rsidR="001334E4">
        <w:rPr>
          <w:rFonts w:ascii="Times New Roman" w:hAnsi="Times New Roman"/>
          <w:szCs w:val="24"/>
        </w:rPr>
        <w:t>, but is almost within the experimental error</w:t>
      </w:r>
      <w:r w:rsidR="00693551">
        <w:rPr>
          <w:rFonts w:ascii="Times New Roman" w:hAnsi="Times New Roman"/>
          <w:szCs w:val="24"/>
        </w:rPr>
        <w:t>.</w:t>
      </w:r>
      <w:r w:rsidR="001334E4">
        <w:rPr>
          <w:rFonts w:ascii="Times New Roman" w:hAnsi="Times New Roman"/>
          <w:szCs w:val="24"/>
        </w:rPr>
        <w:t xml:space="preserve">  The simulated results showing reasonable agreement to experiment </w:t>
      </w:r>
      <w:r w:rsidR="0003381B">
        <w:rPr>
          <w:rFonts w:ascii="Times New Roman" w:hAnsi="Times New Roman"/>
          <w:szCs w:val="24"/>
        </w:rPr>
        <w:t>suggests</w:t>
      </w:r>
      <w:r w:rsidR="001334E4">
        <w:rPr>
          <w:rFonts w:ascii="Times New Roman" w:hAnsi="Times New Roman"/>
          <w:szCs w:val="24"/>
        </w:rPr>
        <w:t xml:space="preserve"> that the hydrogen bond configurations are the 1-2 hydrogen bond states instead of 0-1.</w:t>
      </w:r>
      <w:r w:rsidR="0003381B">
        <w:rPr>
          <w:rFonts w:ascii="Times New Roman" w:hAnsi="Times New Roman"/>
          <w:szCs w:val="24"/>
        </w:rPr>
        <w:t xml:space="preserve">  Overall, this shows</w:t>
      </w:r>
      <w:r w:rsidR="00693551">
        <w:rPr>
          <w:rFonts w:ascii="Times New Roman" w:hAnsi="Times New Roman"/>
          <w:szCs w:val="24"/>
        </w:rPr>
        <w:t xml:space="preserve"> that QVP(2) can be applicable to systems with small differences in the vibrational frequency, such as a solvatochromic series or be used in monitoring dynamics</w:t>
      </w:r>
      <w:r w:rsidR="001334E4">
        <w:rPr>
          <w:rFonts w:ascii="Times New Roman" w:hAnsi="Times New Roman"/>
          <w:szCs w:val="24"/>
        </w:rPr>
        <w:t xml:space="preserve"> through 2DIR</w:t>
      </w:r>
      <w:r w:rsidR="00693551">
        <w:rPr>
          <w:rFonts w:ascii="Times New Roman" w:hAnsi="Times New Roman"/>
          <w:szCs w:val="24"/>
        </w:rPr>
        <w:t>.</w:t>
      </w:r>
    </w:p>
    <w:p w14:paraId="6DA93490" w14:textId="77777777" w:rsidR="00693551" w:rsidRPr="006774A0" w:rsidRDefault="00693551" w:rsidP="00693551">
      <w:pPr>
        <w:pStyle w:val="TAMainText"/>
        <w:spacing w:after="240"/>
        <w:ind w:firstLine="0"/>
        <w:jc w:val="left"/>
        <w:rPr>
          <w:rFonts w:ascii="Times New Roman" w:hAnsi="Times New Roman"/>
          <w:szCs w:val="24"/>
        </w:rPr>
      </w:pPr>
    </w:p>
    <w:p w14:paraId="0F525920" w14:textId="77777777" w:rsidR="00DD6DBB" w:rsidRDefault="00DD6DBB" w:rsidP="000B5610">
      <w:pPr>
        <w:pStyle w:val="TDAcknowledgments"/>
        <w:spacing w:before="0" w:after="0"/>
        <w:ind w:firstLine="0"/>
        <w:jc w:val="left"/>
        <w:rPr>
          <w:rFonts w:ascii="Times New Roman" w:hAnsi="Times New Roman"/>
          <w:szCs w:val="24"/>
        </w:rPr>
      </w:pPr>
      <w:r w:rsidRPr="006774A0">
        <w:rPr>
          <w:rFonts w:ascii="Times New Roman" w:hAnsi="Times New Roman"/>
          <w:szCs w:val="24"/>
        </w:rPr>
        <w:t>ACKNOWLEDGMENT</w:t>
      </w:r>
      <w:r w:rsidR="0030276F">
        <w:rPr>
          <w:rFonts w:ascii="Times New Roman" w:hAnsi="Times New Roman"/>
          <w:szCs w:val="24"/>
        </w:rPr>
        <w:t>: The work was supported in part by grants from the National Institutes of Health and the National Natural Science Foundation of China.</w:t>
      </w:r>
    </w:p>
    <w:p w14:paraId="6531D359" w14:textId="77777777" w:rsidR="0030276F" w:rsidRPr="0030276F" w:rsidRDefault="0030276F" w:rsidP="0030276F"/>
    <w:p w14:paraId="4385FC69" w14:textId="77777777" w:rsidR="00913C2E" w:rsidRDefault="00DD6DBB" w:rsidP="00332174">
      <w:pPr>
        <w:pStyle w:val="TFReferencesSection"/>
        <w:spacing w:after="0"/>
        <w:ind w:firstLine="0"/>
        <w:rPr>
          <w:rFonts w:ascii="Times New Roman" w:hAnsi="Times New Roman"/>
          <w:szCs w:val="24"/>
        </w:rPr>
      </w:pPr>
      <w:r w:rsidRPr="006774A0">
        <w:rPr>
          <w:rFonts w:ascii="Times New Roman" w:hAnsi="Times New Roman"/>
          <w:szCs w:val="24"/>
        </w:rPr>
        <w:t>REFERENCES</w:t>
      </w:r>
    </w:p>
    <w:p w14:paraId="06312463" w14:textId="77777777" w:rsidR="00BA35FF" w:rsidRPr="00BA35FF" w:rsidRDefault="00913C2E" w:rsidP="00BA35FF">
      <w:pPr>
        <w:pStyle w:val="EndNoteBibliography"/>
        <w:spacing w:after="0"/>
      </w:pPr>
      <w:r>
        <w:rPr>
          <w:rFonts w:ascii="Times New Roman" w:hAnsi="Times New Roman"/>
          <w:szCs w:val="24"/>
        </w:rPr>
        <w:fldChar w:fldCharType="begin"/>
      </w:r>
      <w:r>
        <w:rPr>
          <w:rFonts w:ascii="Times New Roman" w:hAnsi="Times New Roman"/>
          <w:szCs w:val="24"/>
        </w:rPr>
        <w:instrText xml:space="preserve"> ADDIN EN.REFLIST </w:instrText>
      </w:r>
      <w:r>
        <w:rPr>
          <w:rFonts w:ascii="Times New Roman" w:hAnsi="Times New Roman"/>
          <w:szCs w:val="24"/>
        </w:rPr>
        <w:fldChar w:fldCharType="separate"/>
      </w:r>
      <w:r w:rsidR="00BA35FF" w:rsidRPr="00BA35FF">
        <w:rPr>
          <w:vertAlign w:val="superscript"/>
        </w:rPr>
        <w:t xml:space="preserve">1 </w:t>
      </w:r>
      <w:r w:rsidR="00BA35FF" w:rsidRPr="00BA35FF">
        <w:t xml:space="preserve">M. Cho, Chemical Reviews </w:t>
      </w:r>
      <w:r w:rsidR="00BA35FF" w:rsidRPr="00BA35FF">
        <w:rPr>
          <w:b/>
        </w:rPr>
        <w:t>108</w:t>
      </w:r>
      <w:r w:rsidR="00BA35FF" w:rsidRPr="00BA35FF">
        <w:t xml:space="preserve"> (2008) 1331.</w:t>
      </w:r>
    </w:p>
    <w:p w14:paraId="264D8E15" w14:textId="77777777" w:rsidR="00BA35FF" w:rsidRPr="00BA35FF" w:rsidRDefault="00BA35FF" w:rsidP="00BA35FF">
      <w:pPr>
        <w:pStyle w:val="EndNoteBibliography"/>
        <w:spacing w:after="0"/>
      </w:pPr>
      <w:r w:rsidRPr="00BA35FF">
        <w:rPr>
          <w:vertAlign w:val="superscript"/>
        </w:rPr>
        <w:t xml:space="preserve">2 </w:t>
      </w:r>
      <w:r w:rsidRPr="00BA35FF">
        <w:t xml:space="preserve">A. Ghosh, J. S. Ostrander, and M. T. Zanni, Chemical Reviews </w:t>
      </w:r>
      <w:r w:rsidRPr="00BA35FF">
        <w:rPr>
          <w:b/>
        </w:rPr>
        <w:t>117</w:t>
      </w:r>
      <w:r w:rsidRPr="00BA35FF">
        <w:t xml:space="preserve"> (2017) 10726.</w:t>
      </w:r>
    </w:p>
    <w:p w14:paraId="0850843D" w14:textId="77777777" w:rsidR="00BA35FF" w:rsidRPr="00BA35FF" w:rsidRDefault="00BA35FF" w:rsidP="00BA35FF">
      <w:pPr>
        <w:pStyle w:val="EndNoteBibliography"/>
        <w:spacing w:after="0"/>
      </w:pPr>
      <w:r w:rsidRPr="00BA35FF">
        <w:rPr>
          <w:vertAlign w:val="superscript"/>
        </w:rPr>
        <w:t xml:space="preserve">3 </w:t>
      </w:r>
      <w:r w:rsidRPr="00BA35FF">
        <w:t xml:space="preserve">M. Reppert, and A. Tokmakoff, Annual Review of Physical Chemistry </w:t>
      </w:r>
      <w:r w:rsidRPr="00BA35FF">
        <w:rPr>
          <w:b/>
        </w:rPr>
        <w:t>67</w:t>
      </w:r>
      <w:r w:rsidRPr="00BA35FF">
        <w:t xml:space="preserve"> (2016) 359.</w:t>
      </w:r>
    </w:p>
    <w:p w14:paraId="13EDCC03" w14:textId="77777777" w:rsidR="00BA35FF" w:rsidRPr="00BA35FF" w:rsidRDefault="00BA35FF" w:rsidP="00BA35FF">
      <w:pPr>
        <w:pStyle w:val="EndNoteBibliography"/>
        <w:spacing w:after="0"/>
      </w:pPr>
      <w:r w:rsidRPr="00BA35FF">
        <w:rPr>
          <w:vertAlign w:val="superscript"/>
        </w:rPr>
        <w:t xml:space="preserve">4 </w:t>
      </w:r>
      <w:r w:rsidRPr="00BA35FF">
        <w:t xml:space="preserve">J. C. Wright, Annual Review of Physical Chemistry </w:t>
      </w:r>
      <w:r w:rsidRPr="00BA35FF">
        <w:rPr>
          <w:b/>
        </w:rPr>
        <w:t>62</w:t>
      </w:r>
      <w:r w:rsidRPr="00BA35FF">
        <w:t xml:space="preserve"> (2011) 209.</w:t>
      </w:r>
    </w:p>
    <w:p w14:paraId="24B85D3E" w14:textId="77777777" w:rsidR="00BA35FF" w:rsidRPr="00BA35FF" w:rsidRDefault="00BA35FF" w:rsidP="00BA35FF">
      <w:pPr>
        <w:pStyle w:val="EndNoteBibliography"/>
        <w:spacing w:after="0"/>
      </w:pPr>
      <w:r w:rsidRPr="00BA35FF">
        <w:rPr>
          <w:vertAlign w:val="superscript"/>
        </w:rPr>
        <w:t xml:space="preserve">5 </w:t>
      </w:r>
      <w:r w:rsidRPr="00BA35FF">
        <w:t xml:space="preserve">H. Kim, and M. Cho, Chemical Reviews </w:t>
      </w:r>
      <w:r w:rsidRPr="00BA35FF">
        <w:rPr>
          <w:b/>
        </w:rPr>
        <w:t>113</w:t>
      </w:r>
      <w:r w:rsidRPr="00BA35FF">
        <w:t xml:space="preserve"> (2013) 5817.</w:t>
      </w:r>
    </w:p>
    <w:p w14:paraId="4FDDD84F" w14:textId="77777777" w:rsidR="00BA35FF" w:rsidRPr="00BA35FF" w:rsidRDefault="00BA35FF" w:rsidP="00BA35FF">
      <w:pPr>
        <w:pStyle w:val="EndNoteBibliography"/>
        <w:spacing w:after="0"/>
      </w:pPr>
      <w:r w:rsidRPr="00BA35FF">
        <w:rPr>
          <w:vertAlign w:val="superscript"/>
        </w:rPr>
        <w:t xml:space="preserve">6 </w:t>
      </w:r>
      <w:r w:rsidRPr="00BA35FF">
        <w:t xml:space="preserve">M. T. Zanni, and R. M. Hochstrasser, Current Opinion in Structural Biology </w:t>
      </w:r>
      <w:r w:rsidRPr="00BA35FF">
        <w:rPr>
          <w:b/>
        </w:rPr>
        <w:t>11</w:t>
      </w:r>
      <w:r w:rsidRPr="00BA35FF">
        <w:t xml:space="preserve"> (2001) 516.</w:t>
      </w:r>
    </w:p>
    <w:p w14:paraId="0CC01ECD" w14:textId="77777777" w:rsidR="00BA35FF" w:rsidRPr="00BA35FF" w:rsidRDefault="00BA35FF" w:rsidP="00BA35FF">
      <w:pPr>
        <w:pStyle w:val="EndNoteBibliography"/>
        <w:spacing w:after="0"/>
      </w:pPr>
      <w:r w:rsidRPr="00BA35FF">
        <w:rPr>
          <w:vertAlign w:val="superscript"/>
        </w:rPr>
        <w:t xml:space="preserve">7 </w:t>
      </w:r>
      <w:r w:rsidRPr="00BA35FF">
        <w:t>F. Perakis</w:t>
      </w:r>
      <w:r w:rsidRPr="00BA35FF">
        <w:rPr>
          <w:i/>
        </w:rPr>
        <w:t xml:space="preserve"> et al.</w:t>
      </w:r>
      <w:r w:rsidRPr="00BA35FF">
        <w:t xml:space="preserve">,  (2016) </w:t>
      </w:r>
    </w:p>
    <w:p w14:paraId="416A589E" w14:textId="77777777" w:rsidR="00BA35FF" w:rsidRPr="00BA35FF" w:rsidRDefault="00BA35FF" w:rsidP="00BA35FF">
      <w:pPr>
        <w:pStyle w:val="EndNoteBibliography"/>
        <w:spacing w:after="0"/>
      </w:pPr>
      <w:r w:rsidRPr="00BA35FF">
        <w:rPr>
          <w:vertAlign w:val="superscript"/>
        </w:rPr>
        <w:t xml:space="preserve">8 </w:t>
      </w:r>
      <w:r w:rsidRPr="00BA35FF">
        <w:t>C. M. Olson</w:t>
      </w:r>
      <w:r w:rsidRPr="00BA35FF">
        <w:rPr>
          <w:i/>
        </w:rPr>
        <w:t xml:space="preserve"> et al.</w:t>
      </w:r>
      <w:r w:rsidRPr="00BA35FF">
        <w:t xml:space="preserve">, The Journal of Chemical Physics </w:t>
      </w:r>
      <w:r w:rsidRPr="00BA35FF">
        <w:rPr>
          <w:b/>
        </w:rPr>
        <w:t>147</w:t>
      </w:r>
      <w:r w:rsidRPr="00BA35FF">
        <w:t xml:space="preserve"> (2017) </w:t>
      </w:r>
      <w:bookmarkStart w:id="139" w:name="OLE_LINK4"/>
      <w:bookmarkStart w:id="140" w:name="_GoBack"/>
      <w:r w:rsidRPr="00BA35FF">
        <w:t>124302</w:t>
      </w:r>
      <w:bookmarkEnd w:id="139"/>
      <w:bookmarkEnd w:id="140"/>
      <w:r w:rsidRPr="00BA35FF">
        <w:t>.</w:t>
      </w:r>
    </w:p>
    <w:p w14:paraId="27D67D71" w14:textId="77777777" w:rsidR="00BA35FF" w:rsidRPr="00BA35FF" w:rsidRDefault="00BA35FF" w:rsidP="00BA35FF">
      <w:pPr>
        <w:pStyle w:val="EndNoteBibliography"/>
        <w:spacing w:after="0"/>
      </w:pPr>
      <w:r w:rsidRPr="00BA35FF">
        <w:rPr>
          <w:vertAlign w:val="superscript"/>
        </w:rPr>
        <w:t xml:space="preserve">9 </w:t>
      </w:r>
      <w:r w:rsidRPr="00BA35FF">
        <w:t xml:space="preserve">Y. S. Kim, and R. M. Hochstrasser, Proceedings of the National Academy of Sciences of the United States of America </w:t>
      </w:r>
      <w:r w:rsidRPr="00BA35FF">
        <w:rPr>
          <w:b/>
        </w:rPr>
        <w:t>102</w:t>
      </w:r>
      <w:r w:rsidRPr="00BA35FF">
        <w:t xml:space="preserve"> (2005) 11185.</w:t>
      </w:r>
    </w:p>
    <w:p w14:paraId="6A971BEF" w14:textId="77777777" w:rsidR="00BA35FF" w:rsidRPr="00BA35FF" w:rsidRDefault="00BA35FF" w:rsidP="00BA35FF">
      <w:pPr>
        <w:pStyle w:val="EndNoteBibliography"/>
        <w:spacing w:after="0"/>
      </w:pPr>
      <w:r w:rsidRPr="00BA35FF">
        <w:rPr>
          <w:vertAlign w:val="superscript"/>
        </w:rPr>
        <w:t xml:space="preserve">10 </w:t>
      </w:r>
      <w:r w:rsidRPr="00BA35FF">
        <w:t xml:space="preserve">Y. S. Kim, and R. M. Hochstrasser, Journal of Physical Chemistry B </w:t>
      </w:r>
      <w:r w:rsidRPr="00BA35FF">
        <w:rPr>
          <w:b/>
        </w:rPr>
        <w:t>111</w:t>
      </w:r>
      <w:r w:rsidRPr="00BA35FF">
        <w:t xml:space="preserve"> (2007) 9697.</w:t>
      </w:r>
    </w:p>
    <w:p w14:paraId="42178F65" w14:textId="77777777" w:rsidR="00BA35FF" w:rsidRPr="00BA35FF" w:rsidRDefault="00BA35FF" w:rsidP="00BA35FF">
      <w:pPr>
        <w:pStyle w:val="EndNoteBibliography"/>
        <w:spacing w:after="0"/>
      </w:pPr>
      <w:r w:rsidRPr="00BA35FF">
        <w:rPr>
          <w:vertAlign w:val="superscript"/>
        </w:rPr>
        <w:t xml:space="preserve">11 </w:t>
      </w:r>
      <w:r w:rsidRPr="00BA35FF">
        <w:t xml:space="preserve">M. Reppert, and A. Tokmakoff, Journal of Chemical Physics </w:t>
      </w:r>
      <w:r w:rsidRPr="00BA35FF">
        <w:rPr>
          <w:b/>
        </w:rPr>
        <w:t>138</w:t>
      </w:r>
      <w:r w:rsidRPr="00BA35FF">
        <w:t xml:space="preserve"> (2013) </w:t>
      </w:r>
    </w:p>
    <w:p w14:paraId="1CE4DAED" w14:textId="77777777" w:rsidR="00BA35FF" w:rsidRPr="00BA35FF" w:rsidRDefault="00BA35FF" w:rsidP="00BA35FF">
      <w:pPr>
        <w:pStyle w:val="EndNoteBibliography"/>
        <w:spacing w:after="0"/>
      </w:pPr>
      <w:r w:rsidRPr="00BA35FF">
        <w:rPr>
          <w:vertAlign w:val="superscript"/>
        </w:rPr>
        <w:t xml:space="preserve">12 </w:t>
      </w:r>
      <w:r w:rsidRPr="00BA35FF">
        <w:t>L. Wang</w:t>
      </w:r>
      <w:r w:rsidRPr="00BA35FF">
        <w:rPr>
          <w:i/>
        </w:rPr>
        <w:t xml:space="preserve"> et al.</w:t>
      </w:r>
      <w:r w:rsidRPr="00BA35FF">
        <w:t xml:space="preserve">, Journal of Physical Chemistry B </w:t>
      </w:r>
      <w:r w:rsidRPr="00BA35FF">
        <w:rPr>
          <w:b/>
        </w:rPr>
        <w:t>115</w:t>
      </w:r>
      <w:r w:rsidRPr="00BA35FF">
        <w:t xml:space="preserve"> (2011) 3713.</w:t>
      </w:r>
    </w:p>
    <w:p w14:paraId="12AF89A5" w14:textId="77777777" w:rsidR="00BA35FF" w:rsidRPr="00BA35FF" w:rsidRDefault="00BA35FF" w:rsidP="00BA35FF">
      <w:pPr>
        <w:pStyle w:val="EndNoteBibliography"/>
        <w:spacing w:after="0"/>
      </w:pPr>
      <w:r w:rsidRPr="00BA35FF">
        <w:rPr>
          <w:vertAlign w:val="superscript"/>
        </w:rPr>
        <w:t xml:space="preserve">13 </w:t>
      </w:r>
      <w:r w:rsidRPr="00BA35FF">
        <w:t xml:space="preserve">J. R. Schmidt, S. A. Corcelli, and J. L. Skinner, Journal of Chemical Physics </w:t>
      </w:r>
      <w:r w:rsidRPr="00BA35FF">
        <w:rPr>
          <w:b/>
        </w:rPr>
        <w:t>121</w:t>
      </w:r>
      <w:r w:rsidRPr="00BA35FF">
        <w:t xml:space="preserve"> (2004) 8887.</w:t>
      </w:r>
    </w:p>
    <w:p w14:paraId="734046B8" w14:textId="77777777" w:rsidR="00BA35FF" w:rsidRPr="00BA35FF" w:rsidRDefault="00BA35FF" w:rsidP="00BA35FF">
      <w:pPr>
        <w:pStyle w:val="EndNoteBibliography"/>
        <w:spacing w:after="0"/>
      </w:pPr>
      <w:r w:rsidRPr="00BA35FF">
        <w:rPr>
          <w:vertAlign w:val="superscript"/>
        </w:rPr>
        <w:t xml:space="preserve">14 </w:t>
      </w:r>
      <w:r w:rsidRPr="00BA35FF">
        <w:t xml:space="preserve">S. A. Corcelli, C. P. Lawrence, and J. L. Skinner, Journal of Chemical Physics </w:t>
      </w:r>
      <w:r w:rsidRPr="00BA35FF">
        <w:rPr>
          <w:b/>
        </w:rPr>
        <w:t>120</w:t>
      </w:r>
      <w:r w:rsidRPr="00BA35FF">
        <w:t xml:space="preserve"> (2004) 8107.</w:t>
      </w:r>
    </w:p>
    <w:p w14:paraId="03E60180" w14:textId="77777777" w:rsidR="00BA35FF" w:rsidRPr="00BA35FF" w:rsidRDefault="00BA35FF" w:rsidP="00BA35FF">
      <w:pPr>
        <w:pStyle w:val="EndNoteBibliography"/>
        <w:spacing w:after="0"/>
      </w:pPr>
      <w:r w:rsidRPr="00BA35FF">
        <w:rPr>
          <w:vertAlign w:val="superscript"/>
        </w:rPr>
        <w:t xml:space="preserve">15 </w:t>
      </w:r>
      <w:r w:rsidRPr="00BA35FF">
        <w:t xml:space="preserve">J. H. Choi, and M. Cho, Journal of Chemical Physics </w:t>
      </w:r>
      <w:r w:rsidRPr="00BA35FF">
        <w:rPr>
          <w:b/>
        </w:rPr>
        <w:t>134</w:t>
      </w:r>
      <w:r w:rsidRPr="00BA35FF">
        <w:t xml:space="preserve"> (2011) </w:t>
      </w:r>
    </w:p>
    <w:p w14:paraId="29D43A55" w14:textId="77777777" w:rsidR="00BA35FF" w:rsidRPr="00BA35FF" w:rsidRDefault="00BA35FF" w:rsidP="00BA35FF">
      <w:pPr>
        <w:pStyle w:val="EndNoteBibliography"/>
        <w:spacing w:after="0"/>
      </w:pPr>
      <w:r w:rsidRPr="00BA35FF">
        <w:rPr>
          <w:vertAlign w:val="superscript"/>
        </w:rPr>
        <w:t xml:space="preserve">16 </w:t>
      </w:r>
      <w:r w:rsidRPr="00BA35FF">
        <w:t xml:space="preserve">B. Błasiak, H. Lee, and M. Cho, Journal of Chemical Physics </w:t>
      </w:r>
      <w:r w:rsidRPr="00BA35FF">
        <w:rPr>
          <w:b/>
        </w:rPr>
        <w:t>139</w:t>
      </w:r>
      <w:r w:rsidRPr="00BA35FF">
        <w:t xml:space="preserve"> (2013) </w:t>
      </w:r>
    </w:p>
    <w:p w14:paraId="4DCE9683" w14:textId="77777777" w:rsidR="00BA35FF" w:rsidRPr="00BA35FF" w:rsidRDefault="00BA35FF" w:rsidP="00BA35FF">
      <w:pPr>
        <w:pStyle w:val="EndNoteBibliography"/>
        <w:spacing w:after="0"/>
      </w:pPr>
      <w:r w:rsidRPr="00BA35FF">
        <w:rPr>
          <w:vertAlign w:val="superscript"/>
        </w:rPr>
        <w:t xml:space="preserve">17 </w:t>
      </w:r>
      <w:r w:rsidRPr="00BA35FF">
        <w:t xml:space="preserve">M. Cho, Journal of Chemical Physics </w:t>
      </w:r>
      <w:r w:rsidRPr="00BA35FF">
        <w:rPr>
          <w:b/>
        </w:rPr>
        <w:t>118</w:t>
      </w:r>
      <w:r w:rsidRPr="00BA35FF">
        <w:t xml:space="preserve"> (2003) 3480.</w:t>
      </w:r>
    </w:p>
    <w:p w14:paraId="0970EBF2" w14:textId="77777777" w:rsidR="00BA35FF" w:rsidRPr="00BA35FF" w:rsidRDefault="00BA35FF" w:rsidP="00BA35FF">
      <w:pPr>
        <w:pStyle w:val="EndNoteBibliography"/>
        <w:spacing w:after="0"/>
      </w:pPr>
      <w:r w:rsidRPr="00BA35FF">
        <w:rPr>
          <w:vertAlign w:val="superscript"/>
        </w:rPr>
        <w:t xml:space="preserve">18 </w:t>
      </w:r>
      <w:r w:rsidRPr="00BA35FF">
        <w:t xml:space="preserve">S. C. Edington, J. C. Flanagan, and C. R. Baiz, Journal of Physical Chemistry A </w:t>
      </w:r>
      <w:r w:rsidRPr="00BA35FF">
        <w:rPr>
          <w:b/>
        </w:rPr>
        <w:t>120</w:t>
      </w:r>
      <w:r w:rsidRPr="00BA35FF">
        <w:t xml:space="preserve"> (2016) 3888.</w:t>
      </w:r>
    </w:p>
    <w:p w14:paraId="4C1859E9" w14:textId="77777777" w:rsidR="00BA35FF" w:rsidRPr="00BA35FF" w:rsidRDefault="00BA35FF" w:rsidP="00BA35FF">
      <w:pPr>
        <w:pStyle w:val="EndNoteBibliography"/>
        <w:spacing w:after="0"/>
      </w:pPr>
      <w:r w:rsidRPr="00BA35FF">
        <w:rPr>
          <w:vertAlign w:val="superscript"/>
        </w:rPr>
        <w:t xml:space="preserve">19 </w:t>
      </w:r>
      <w:r w:rsidRPr="00BA35FF">
        <w:t xml:space="preserve">T. La Cour Jansen, and J. Knoester, Journal of Chemical Physics </w:t>
      </w:r>
      <w:r w:rsidRPr="00BA35FF">
        <w:rPr>
          <w:b/>
        </w:rPr>
        <w:t>124</w:t>
      </w:r>
      <w:r w:rsidRPr="00BA35FF">
        <w:t xml:space="preserve"> (2006) </w:t>
      </w:r>
    </w:p>
    <w:p w14:paraId="5D3E25EC" w14:textId="77777777" w:rsidR="00BA35FF" w:rsidRPr="00BA35FF" w:rsidRDefault="00BA35FF" w:rsidP="00BA35FF">
      <w:pPr>
        <w:pStyle w:val="EndNoteBibliography"/>
        <w:spacing w:after="0"/>
      </w:pPr>
      <w:r w:rsidRPr="00BA35FF">
        <w:rPr>
          <w:vertAlign w:val="superscript"/>
        </w:rPr>
        <w:t xml:space="preserve">20 </w:t>
      </w:r>
      <w:r w:rsidRPr="00BA35FF">
        <w:t xml:space="preserve">T. Hayashi, W. Zhuang, and S. Mukamel, Journal of Physical Chemistry A </w:t>
      </w:r>
      <w:r w:rsidRPr="00BA35FF">
        <w:rPr>
          <w:b/>
        </w:rPr>
        <w:t>109</w:t>
      </w:r>
      <w:r w:rsidRPr="00BA35FF">
        <w:t xml:space="preserve"> (2005) 9747.</w:t>
      </w:r>
    </w:p>
    <w:p w14:paraId="3441A640" w14:textId="77777777" w:rsidR="00BA35FF" w:rsidRPr="00BA35FF" w:rsidRDefault="00BA35FF" w:rsidP="00BA35FF">
      <w:pPr>
        <w:pStyle w:val="EndNoteBibliography"/>
        <w:spacing w:after="0"/>
      </w:pPr>
      <w:r w:rsidRPr="00BA35FF">
        <w:rPr>
          <w:vertAlign w:val="superscript"/>
        </w:rPr>
        <w:t xml:space="preserve">21 </w:t>
      </w:r>
      <w:r w:rsidRPr="00BA35FF">
        <w:t>S. Ham</w:t>
      </w:r>
      <w:r w:rsidRPr="00BA35FF">
        <w:rPr>
          <w:i/>
        </w:rPr>
        <w:t xml:space="preserve"> et al.</w:t>
      </w:r>
      <w:r w:rsidRPr="00BA35FF">
        <w:t xml:space="preserve">, Journal of Chemical Physics </w:t>
      </w:r>
      <w:r w:rsidRPr="00BA35FF">
        <w:rPr>
          <w:b/>
        </w:rPr>
        <w:t>118</w:t>
      </w:r>
      <w:r w:rsidRPr="00BA35FF">
        <w:t xml:space="preserve"> (2003) 3491.</w:t>
      </w:r>
    </w:p>
    <w:p w14:paraId="5593C515" w14:textId="77777777" w:rsidR="00BA35FF" w:rsidRPr="00BA35FF" w:rsidRDefault="00BA35FF" w:rsidP="00BA35FF">
      <w:pPr>
        <w:pStyle w:val="EndNoteBibliography"/>
        <w:spacing w:after="0"/>
      </w:pPr>
      <w:r w:rsidRPr="00BA35FF">
        <w:rPr>
          <w:vertAlign w:val="superscript"/>
        </w:rPr>
        <w:t xml:space="preserve">22 </w:t>
      </w:r>
      <w:r w:rsidRPr="00BA35FF">
        <w:t xml:space="preserve">B. Błasiak, and M. Cho, Journal of Chemical Physics </w:t>
      </w:r>
      <w:r w:rsidRPr="00BA35FF">
        <w:rPr>
          <w:b/>
        </w:rPr>
        <w:t>140</w:t>
      </w:r>
      <w:r w:rsidRPr="00BA35FF">
        <w:t xml:space="preserve"> (2014) </w:t>
      </w:r>
    </w:p>
    <w:p w14:paraId="20FC9CAF" w14:textId="77777777" w:rsidR="00BA35FF" w:rsidRPr="00BA35FF" w:rsidRDefault="00BA35FF" w:rsidP="00BA35FF">
      <w:pPr>
        <w:pStyle w:val="EndNoteBibliography"/>
        <w:spacing w:after="0"/>
      </w:pPr>
      <w:r w:rsidRPr="00BA35FF">
        <w:rPr>
          <w:vertAlign w:val="superscript"/>
        </w:rPr>
        <w:t xml:space="preserve">23 </w:t>
      </w:r>
      <w:r w:rsidRPr="00BA35FF">
        <w:t xml:space="preserve">H. Lee, J. H. Choi, and M. Cho, Journal of Chemical Physics </w:t>
      </w:r>
      <w:r w:rsidRPr="00BA35FF">
        <w:rPr>
          <w:b/>
        </w:rPr>
        <w:t>137</w:t>
      </w:r>
      <w:r w:rsidRPr="00BA35FF">
        <w:t xml:space="preserve"> (2012) 0.</w:t>
      </w:r>
    </w:p>
    <w:p w14:paraId="1613A830" w14:textId="77777777" w:rsidR="00BA35FF" w:rsidRPr="00BA35FF" w:rsidRDefault="00BA35FF" w:rsidP="00BA35FF">
      <w:pPr>
        <w:pStyle w:val="EndNoteBibliography"/>
        <w:spacing w:after="0"/>
      </w:pPr>
      <w:r w:rsidRPr="00BA35FF">
        <w:rPr>
          <w:vertAlign w:val="superscript"/>
        </w:rPr>
        <w:t xml:space="preserve">24 </w:t>
      </w:r>
      <w:r w:rsidRPr="00BA35FF">
        <w:t xml:space="preserve">B. Błasiak, and M. Cho, Journal of Chemical Physics </w:t>
      </w:r>
      <w:r w:rsidRPr="00BA35FF">
        <w:rPr>
          <w:b/>
        </w:rPr>
        <w:t>143</w:t>
      </w:r>
      <w:r w:rsidRPr="00BA35FF">
        <w:t xml:space="preserve"> (2015) </w:t>
      </w:r>
    </w:p>
    <w:p w14:paraId="0B27FF46" w14:textId="77777777" w:rsidR="00BA35FF" w:rsidRPr="00BA35FF" w:rsidRDefault="00BA35FF" w:rsidP="00BA35FF">
      <w:pPr>
        <w:pStyle w:val="EndNoteBibliography"/>
        <w:spacing w:after="0"/>
      </w:pPr>
      <w:r w:rsidRPr="00BA35FF">
        <w:rPr>
          <w:vertAlign w:val="superscript"/>
        </w:rPr>
        <w:t xml:space="preserve">25 </w:t>
      </w:r>
      <w:r w:rsidRPr="00BA35FF">
        <w:t>A. T. Fafarman</w:t>
      </w:r>
      <w:r w:rsidRPr="00BA35FF">
        <w:rPr>
          <w:i/>
        </w:rPr>
        <w:t xml:space="preserve"> et al.</w:t>
      </w:r>
      <w:r w:rsidRPr="00BA35FF">
        <w:t xml:space="preserve">, Journal of the American Chemical Society </w:t>
      </w:r>
      <w:r w:rsidRPr="00BA35FF">
        <w:rPr>
          <w:b/>
        </w:rPr>
        <w:t>132</w:t>
      </w:r>
      <w:r w:rsidRPr="00BA35FF">
        <w:t xml:space="preserve"> (2010) 12811.</w:t>
      </w:r>
    </w:p>
    <w:p w14:paraId="1878DEFF" w14:textId="77777777" w:rsidR="00BA35FF" w:rsidRPr="00BA35FF" w:rsidRDefault="00BA35FF" w:rsidP="00BA35FF">
      <w:pPr>
        <w:pStyle w:val="EndNoteBibliography"/>
        <w:spacing w:after="0"/>
      </w:pPr>
      <w:r w:rsidRPr="00BA35FF">
        <w:rPr>
          <w:vertAlign w:val="superscript"/>
        </w:rPr>
        <w:t xml:space="preserve">26 </w:t>
      </w:r>
      <w:r w:rsidRPr="00BA35FF">
        <w:t>S. D. Fried</w:t>
      </w:r>
      <w:r w:rsidRPr="00BA35FF">
        <w:rPr>
          <w:i/>
        </w:rPr>
        <w:t xml:space="preserve"> et al.</w:t>
      </w:r>
      <w:r w:rsidRPr="00BA35FF">
        <w:t xml:space="preserve">, Journal of Physical Chemistry B </w:t>
      </w:r>
      <w:r w:rsidRPr="00BA35FF">
        <w:rPr>
          <w:b/>
        </w:rPr>
        <w:t>117</w:t>
      </w:r>
      <w:r w:rsidRPr="00BA35FF">
        <w:t xml:space="preserve"> (2013) 16236.</w:t>
      </w:r>
    </w:p>
    <w:p w14:paraId="700FA9CF" w14:textId="77777777" w:rsidR="00BA35FF" w:rsidRPr="00BA35FF" w:rsidRDefault="00BA35FF" w:rsidP="00BA35FF">
      <w:pPr>
        <w:pStyle w:val="EndNoteBibliography"/>
        <w:spacing w:after="0"/>
      </w:pPr>
      <w:r w:rsidRPr="00BA35FF">
        <w:rPr>
          <w:vertAlign w:val="superscript"/>
        </w:rPr>
        <w:t xml:space="preserve">27 </w:t>
      </w:r>
      <w:r w:rsidRPr="00BA35FF">
        <w:t xml:space="preserve">S. D. Fried, S. Bagchi, and S. G. Boxer, Journal of the American Chemical Society </w:t>
      </w:r>
      <w:r w:rsidRPr="00BA35FF">
        <w:rPr>
          <w:b/>
        </w:rPr>
        <w:t>135</w:t>
      </w:r>
      <w:r w:rsidRPr="00BA35FF">
        <w:t xml:space="preserve"> (2013) 11181.</w:t>
      </w:r>
    </w:p>
    <w:p w14:paraId="23F26DDA" w14:textId="77777777" w:rsidR="00BA35FF" w:rsidRPr="00BA35FF" w:rsidRDefault="00BA35FF" w:rsidP="00BA35FF">
      <w:pPr>
        <w:pStyle w:val="EndNoteBibliography"/>
        <w:spacing w:after="0"/>
      </w:pPr>
      <w:r w:rsidRPr="00BA35FF">
        <w:rPr>
          <w:vertAlign w:val="superscript"/>
        </w:rPr>
        <w:t xml:space="preserve">28 </w:t>
      </w:r>
      <w:r w:rsidRPr="00BA35FF">
        <w:t xml:space="preserve">G. U. Bublitz, and S. G. Boxer, Annual review of physical chemistry </w:t>
      </w:r>
      <w:r w:rsidRPr="00BA35FF">
        <w:rPr>
          <w:b/>
        </w:rPr>
        <w:t>48</w:t>
      </w:r>
      <w:r w:rsidRPr="00BA35FF">
        <w:t xml:space="preserve"> (1997) 213.</w:t>
      </w:r>
    </w:p>
    <w:p w14:paraId="266CFD38" w14:textId="77777777" w:rsidR="00BA35FF" w:rsidRPr="00BA35FF" w:rsidRDefault="00BA35FF" w:rsidP="00BA35FF">
      <w:pPr>
        <w:pStyle w:val="EndNoteBibliography"/>
        <w:spacing w:after="0"/>
      </w:pPr>
      <w:r w:rsidRPr="00BA35FF">
        <w:rPr>
          <w:vertAlign w:val="superscript"/>
        </w:rPr>
        <w:t xml:space="preserve">29 </w:t>
      </w:r>
      <w:r w:rsidRPr="00BA35FF">
        <w:t xml:space="preserve">S. D. Fried, and S. G. Boxer, Accounts of Chemical Research </w:t>
      </w:r>
      <w:r w:rsidRPr="00BA35FF">
        <w:rPr>
          <w:b/>
        </w:rPr>
        <w:t>48</w:t>
      </w:r>
      <w:r w:rsidRPr="00BA35FF">
        <w:t xml:space="preserve"> (2015) 998.</w:t>
      </w:r>
    </w:p>
    <w:p w14:paraId="3E3B0996" w14:textId="77777777" w:rsidR="00BA35FF" w:rsidRPr="00BA35FF" w:rsidRDefault="00BA35FF" w:rsidP="00BA35FF">
      <w:pPr>
        <w:pStyle w:val="EndNoteBibliography"/>
        <w:spacing w:after="0"/>
      </w:pPr>
      <w:r w:rsidRPr="00BA35FF">
        <w:rPr>
          <w:vertAlign w:val="superscript"/>
        </w:rPr>
        <w:t xml:space="preserve">30 </w:t>
      </w:r>
      <w:r w:rsidRPr="00BA35FF">
        <w:t xml:space="preserve">S. S. Andrews, and S. G. Boxer, Journal of Physical Chemistry A </w:t>
      </w:r>
      <w:r w:rsidRPr="00BA35FF">
        <w:rPr>
          <w:b/>
        </w:rPr>
        <w:t>104</w:t>
      </w:r>
      <w:r w:rsidRPr="00BA35FF">
        <w:t xml:space="preserve"> (2000) 11853.</w:t>
      </w:r>
    </w:p>
    <w:p w14:paraId="79EB9AD4" w14:textId="77777777" w:rsidR="00BA35FF" w:rsidRPr="00BA35FF" w:rsidRDefault="00BA35FF" w:rsidP="00BA35FF">
      <w:pPr>
        <w:pStyle w:val="EndNoteBibliography"/>
        <w:spacing w:after="0"/>
      </w:pPr>
      <w:r w:rsidRPr="00BA35FF">
        <w:rPr>
          <w:vertAlign w:val="superscript"/>
        </w:rPr>
        <w:t xml:space="preserve">31 </w:t>
      </w:r>
      <w:r w:rsidRPr="00BA35FF">
        <w:t xml:space="preserve">S. H. Schneider, and S. G. Boxer, Journal of Physical Chemistry B </w:t>
      </w:r>
      <w:r w:rsidRPr="00BA35FF">
        <w:rPr>
          <w:b/>
        </w:rPr>
        <w:t>120</w:t>
      </w:r>
      <w:r w:rsidRPr="00BA35FF">
        <w:t xml:space="preserve"> (2016) 9672.</w:t>
      </w:r>
    </w:p>
    <w:p w14:paraId="5E9FA0F6" w14:textId="77777777" w:rsidR="00BA35FF" w:rsidRPr="00BA35FF" w:rsidRDefault="00BA35FF" w:rsidP="00BA35FF">
      <w:pPr>
        <w:pStyle w:val="EndNoteBibliography"/>
        <w:spacing w:after="0"/>
      </w:pPr>
      <w:r w:rsidRPr="00BA35FF">
        <w:rPr>
          <w:vertAlign w:val="superscript"/>
        </w:rPr>
        <w:t xml:space="preserve">32 </w:t>
      </w:r>
      <w:r w:rsidRPr="00BA35FF">
        <w:t xml:space="preserve">S. G. Boxer, J. Phys. Chem. B </w:t>
      </w:r>
      <w:r w:rsidRPr="00BA35FF">
        <w:rPr>
          <w:b/>
        </w:rPr>
        <w:t>113</w:t>
      </w:r>
      <w:r w:rsidRPr="00BA35FF">
        <w:t xml:space="preserve"> (2009) 2972.</w:t>
      </w:r>
    </w:p>
    <w:p w14:paraId="2CEEF794" w14:textId="77777777" w:rsidR="00BA35FF" w:rsidRPr="00BA35FF" w:rsidRDefault="00BA35FF" w:rsidP="00BA35FF">
      <w:pPr>
        <w:pStyle w:val="EndNoteBibliography"/>
        <w:spacing w:after="0"/>
      </w:pPr>
      <w:r w:rsidRPr="00BA35FF">
        <w:rPr>
          <w:vertAlign w:val="superscript"/>
        </w:rPr>
        <w:lastRenderedPageBreak/>
        <w:t xml:space="preserve">33 </w:t>
      </w:r>
      <w:r w:rsidRPr="00BA35FF">
        <w:t xml:space="preserve">N. M. Levinson, S. D. Fried, and S. G. Boxer, Journal of Physical Chemistry B </w:t>
      </w:r>
      <w:r w:rsidRPr="00BA35FF">
        <w:rPr>
          <w:b/>
        </w:rPr>
        <w:t>116</w:t>
      </w:r>
      <w:r w:rsidRPr="00BA35FF">
        <w:t xml:space="preserve"> (2012) 10470.</w:t>
      </w:r>
    </w:p>
    <w:p w14:paraId="669CA60E" w14:textId="77777777" w:rsidR="00BA35FF" w:rsidRPr="00BA35FF" w:rsidRDefault="00BA35FF" w:rsidP="00BA35FF">
      <w:pPr>
        <w:pStyle w:val="EndNoteBibliography"/>
        <w:spacing w:after="0"/>
      </w:pPr>
      <w:r w:rsidRPr="00BA35FF">
        <w:rPr>
          <w:vertAlign w:val="superscript"/>
        </w:rPr>
        <w:t xml:space="preserve">34 </w:t>
      </w:r>
      <w:r w:rsidRPr="00BA35FF">
        <w:t xml:space="preserve">M. Saggu, N. M. Levinson, and S. G. Boxer, Journal of the American Chemical Society </w:t>
      </w:r>
      <w:r w:rsidRPr="00BA35FF">
        <w:rPr>
          <w:b/>
        </w:rPr>
        <w:t>133</w:t>
      </w:r>
      <w:r w:rsidRPr="00BA35FF">
        <w:t xml:space="preserve"> (2011) 17414.</w:t>
      </w:r>
    </w:p>
    <w:p w14:paraId="229B5741" w14:textId="77777777" w:rsidR="00BA35FF" w:rsidRPr="00BA35FF" w:rsidRDefault="00BA35FF" w:rsidP="00BA35FF">
      <w:pPr>
        <w:pStyle w:val="EndNoteBibliography"/>
        <w:spacing w:after="0"/>
      </w:pPr>
      <w:r w:rsidRPr="00BA35FF">
        <w:rPr>
          <w:vertAlign w:val="superscript"/>
        </w:rPr>
        <w:t xml:space="preserve">35 </w:t>
      </w:r>
      <w:r w:rsidRPr="00BA35FF">
        <w:t xml:space="preserve">M. Saggu, N. M. Levinson, and S. G. Boxer, Journal of the American Chemical Society </w:t>
      </w:r>
      <w:r w:rsidRPr="00BA35FF">
        <w:rPr>
          <w:b/>
        </w:rPr>
        <w:t>134</w:t>
      </w:r>
      <w:r w:rsidRPr="00BA35FF">
        <w:t xml:space="preserve"> (2012) 18986.</w:t>
      </w:r>
    </w:p>
    <w:p w14:paraId="3C6F2F3B" w14:textId="77777777" w:rsidR="00BA35FF" w:rsidRPr="00BA35FF" w:rsidRDefault="00BA35FF" w:rsidP="00BA35FF">
      <w:pPr>
        <w:pStyle w:val="EndNoteBibliography"/>
        <w:spacing w:after="0"/>
      </w:pPr>
      <w:r w:rsidRPr="00BA35FF">
        <w:rPr>
          <w:vertAlign w:val="superscript"/>
        </w:rPr>
        <w:t xml:space="preserve">36 </w:t>
      </w:r>
      <w:r w:rsidRPr="00BA35FF">
        <w:t>R. Shrestha</w:t>
      </w:r>
      <w:r w:rsidRPr="00BA35FF">
        <w:rPr>
          <w:i/>
        </w:rPr>
        <w:t xml:space="preserve"> et al.</w:t>
      </w:r>
      <w:r w:rsidRPr="00BA35FF">
        <w:t xml:space="preserve">, Journal of Physical Chemistry B </w:t>
      </w:r>
      <w:r w:rsidRPr="00BA35FF">
        <w:rPr>
          <w:b/>
        </w:rPr>
        <w:t>119</w:t>
      </w:r>
      <w:r w:rsidRPr="00BA35FF">
        <w:t xml:space="preserve"> (2015) 2869.</w:t>
      </w:r>
    </w:p>
    <w:p w14:paraId="1073C360" w14:textId="77777777" w:rsidR="00BA35FF" w:rsidRPr="00BA35FF" w:rsidRDefault="00BA35FF" w:rsidP="00BA35FF">
      <w:pPr>
        <w:pStyle w:val="EndNoteBibliography"/>
        <w:spacing w:after="0"/>
      </w:pPr>
      <w:r w:rsidRPr="00BA35FF">
        <w:rPr>
          <w:vertAlign w:val="superscript"/>
        </w:rPr>
        <w:t xml:space="preserve">37 </w:t>
      </w:r>
      <w:r w:rsidRPr="00BA35FF">
        <w:t xml:space="preserve">S. D. Fried, S. Bagchi, and S. G. Boxer, Science </w:t>
      </w:r>
      <w:r w:rsidRPr="00BA35FF">
        <w:rPr>
          <w:b/>
        </w:rPr>
        <w:t>346</w:t>
      </w:r>
      <w:r w:rsidRPr="00BA35FF">
        <w:t xml:space="preserve"> (2014) 1510.</w:t>
      </w:r>
    </w:p>
    <w:p w14:paraId="441B04A7" w14:textId="77777777" w:rsidR="00BA35FF" w:rsidRPr="00BA35FF" w:rsidRDefault="00BA35FF" w:rsidP="00BA35FF">
      <w:pPr>
        <w:pStyle w:val="EndNoteBibliography"/>
        <w:spacing w:after="0"/>
      </w:pPr>
      <w:r w:rsidRPr="00BA35FF">
        <w:rPr>
          <w:vertAlign w:val="superscript"/>
        </w:rPr>
        <w:t xml:space="preserve">38 </w:t>
      </w:r>
      <w:r w:rsidRPr="00BA35FF">
        <w:t>R.-J. Xue</w:t>
      </w:r>
      <w:r w:rsidRPr="00BA35FF">
        <w:rPr>
          <w:i/>
        </w:rPr>
        <w:t xml:space="preserve"> et al.</w:t>
      </w:r>
      <w:r w:rsidRPr="00BA35FF">
        <w:t xml:space="preserve">, Journal of Chemical Theory and Computation </w:t>
      </w:r>
      <w:r w:rsidRPr="00BA35FF">
        <w:rPr>
          <w:b/>
        </w:rPr>
        <w:t>13</w:t>
      </w:r>
      <w:r w:rsidRPr="00BA35FF">
        <w:t xml:space="preserve"> (2016) 191.</w:t>
      </w:r>
    </w:p>
    <w:p w14:paraId="5B8E5F25" w14:textId="77777777" w:rsidR="00BA35FF" w:rsidRPr="00BA35FF" w:rsidRDefault="00BA35FF" w:rsidP="00BA35FF">
      <w:pPr>
        <w:pStyle w:val="EndNoteBibliography"/>
        <w:spacing w:after="0"/>
      </w:pPr>
      <w:r w:rsidRPr="00BA35FF">
        <w:rPr>
          <w:vertAlign w:val="superscript"/>
        </w:rPr>
        <w:t xml:space="preserve">39 </w:t>
      </w:r>
      <w:r w:rsidRPr="00BA35FF">
        <w:t>B. R. Brooks</w:t>
      </w:r>
      <w:r w:rsidRPr="00BA35FF">
        <w:rPr>
          <w:i/>
        </w:rPr>
        <w:t xml:space="preserve"> et al.</w:t>
      </w:r>
      <w:r w:rsidRPr="00BA35FF">
        <w:t xml:space="preserve">, Journal of computational chemistry </w:t>
      </w:r>
      <w:r w:rsidRPr="00BA35FF">
        <w:rPr>
          <w:b/>
        </w:rPr>
        <w:t>30</w:t>
      </w:r>
      <w:r w:rsidRPr="00BA35FF">
        <w:t xml:space="preserve"> (2009) 1545.</w:t>
      </w:r>
    </w:p>
    <w:p w14:paraId="7FE4FE88" w14:textId="77777777" w:rsidR="00BA35FF" w:rsidRPr="00BA35FF" w:rsidRDefault="00BA35FF" w:rsidP="00BA35FF">
      <w:pPr>
        <w:pStyle w:val="EndNoteBibliography"/>
        <w:spacing w:after="0"/>
      </w:pPr>
      <w:r w:rsidRPr="00BA35FF">
        <w:rPr>
          <w:vertAlign w:val="superscript"/>
        </w:rPr>
        <w:t xml:space="preserve">40 </w:t>
      </w:r>
      <w:r w:rsidRPr="00BA35FF">
        <w:t xml:space="preserve">D. T. Colbert, and W. H. Miller, Journal of Chemical Physics </w:t>
      </w:r>
      <w:r w:rsidRPr="00BA35FF">
        <w:rPr>
          <w:b/>
        </w:rPr>
        <w:t>96</w:t>
      </w:r>
      <w:r w:rsidRPr="00BA35FF">
        <w:t xml:space="preserve"> (1992) 1982.</w:t>
      </w:r>
    </w:p>
    <w:p w14:paraId="0F059D6C" w14:textId="77777777" w:rsidR="00BA35FF" w:rsidRPr="00BA35FF" w:rsidRDefault="00BA35FF" w:rsidP="00BA35FF">
      <w:pPr>
        <w:pStyle w:val="EndNoteBibliography"/>
        <w:spacing w:after="0"/>
      </w:pPr>
      <w:r w:rsidRPr="00BA35FF">
        <w:rPr>
          <w:vertAlign w:val="superscript"/>
        </w:rPr>
        <w:t xml:space="preserve">41 </w:t>
      </w:r>
      <w:r w:rsidRPr="00BA35FF">
        <w:t xml:space="preserve">J. C. Light, and T. Carrington, Advances in Chemical Physics </w:t>
      </w:r>
      <w:r w:rsidRPr="00BA35FF">
        <w:rPr>
          <w:b/>
        </w:rPr>
        <w:t>114</w:t>
      </w:r>
      <w:r w:rsidRPr="00BA35FF">
        <w:t xml:space="preserve"> (2000) 263.</w:t>
      </w:r>
    </w:p>
    <w:p w14:paraId="6574EF01" w14:textId="77777777" w:rsidR="00BA35FF" w:rsidRPr="00BA35FF" w:rsidRDefault="00BA35FF" w:rsidP="00BA35FF">
      <w:pPr>
        <w:pStyle w:val="EndNoteBibliography"/>
        <w:spacing w:after="0"/>
      </w:pPr>
      <w:r w:rsidRPr="00BA35FF">
        <w:rPr>
          <w:vertAlign w:val="superscript"/>
        </w:rPr>
        <w:t xml:space="preserve">42 </w:t>
      </w:r>
      <w:r w:rsidRPr="00BA35FF">
        <w:t>R. G. Littlejohn</w:t>
      </w:r>
      <w:r w:rsidRPr="00BA35FF">
        <w:rPr>
          <w:i/>
        </w:rPr>
        <w:t xml:space="preserve"> et al.</w:t>
      </w:r>
      <w:r w:rsidRPr="00BA35FF">
        <w:t xml:space="preserve">, Journal of Chemical Physics </w:t>
      </w:r>
      <w:r w:rsidRPr="00BA35FF">
        <w:rPr>
          <w:b/>
        </w:rPr>
        <w:t>116</w:t>
      </w:r>
      <w:r w:rsidRPr="00BA35FF">
        <w:t xml:space="preserve"> (2002) 8691.</w:t>
      </w:r>
    </w:p>
    <w:p w14:paraId="5201F119" w14:textId="77777777" w:rsidR="00BA35FF" w:rsidRPr="00BA35FF" w:rsidRDefault="00BA35FF" w:rsidP="00BA35FF">
      <w:pPr>
        <w:pStyle w:val="EndNoteBibliography"/>
        <w:spacing w:after="0"/>
      </w:pPr>
      <w:r w:rsidRPr="00BA35FF">
        <w:rPr>
          <w:vertAlign w:val="superscript"/>
        </w:rPr>
        <w:t xml:space="preserve">43 </w:t>
      </w:r>
      <w:r w:rsidRPr="00BA35FF">
        <w:t xml:space="preserve">J. C. Light, I. P. Hamilton, and J. V. Lill, The Journal of Chemical Physics </w:t>
      </w:r>
      <w:r w:rsidRPr="00BA35FF">
        <w:rPr>
          <w:b/>
        </w:rPr>
        <w:t>82</w:t>
      </w:r>
      <w:r w:rsidRPr="00BA35FF">
        <w:t xml:space="preserve"> (1985) 1400.</w:t>
      </w:r>
    </w:p>
    <w:p w14:paraId="2F8B2FF6" w14:textId="77777777" w:rsidR="00BA35FF" w:rsidRPr="00BA35FF" w:rsidRDefault="00BA35FF" w:rsidP="00BA35FF">
      <w:pPr>
        <w:pStyle w:val="EndNoteBibliography"/>
        <w:spacing w:after="0"/>
      </w:pPr>
      <w:r w:rsidRPr="00BA35FF">
        <w:rPr>
          <w:vertAlign w:val="superscript"/>
        </w:rPr>
        <w:t xml:space="preserve">44 </w:t>
      </w:r>
      <w:r w:rsidRPr="00BA35FF">
        <w:t xml:space="preserve">J. n. Echave, and D. C. Clary, Chemical Physics Letters </w:t>
      </w:r>
      <w:r w:rsidRPr="00BA35FF">
        <w:rPr>
          <w:b/>
        </w:rPr>
        <w:t>190</w:t>
      </w:r>
      <w:r w:rsidRPr="00BA35FF">
        <w:t xml:space="preserve"> (1992) 225.</w:t>
      </w:r>
    </w:p>
    <w:p w14:paraId="09BBCF15" w14:textId="77777777" w:rsidR="00BA35FF" w:rsidRPr="00BA35FF" w:rsidRDefault="00BA35FF" w:rsidP="00BA35FF">
      <w:pPr>
        <w:pStyle w:val="EndNoteBibliography"/>
        <w:spacing w:after="0"/>
      </w:pPr>
      <w:r w:rsidRPr="00BA35FF">
        <w:rPr>
          <w:vertAlign w:val="superscript"/>
        </w:rPr>
        <w:t xml:space="preserve">45 </w:t>
      </w:r>
      <w:r w:rsidRPr="00BA35FF">
        <w:t xml:space="preserve">H. Wei, and T. Carrington, The Journal of Chemical Physics </w:t>
      </w:r>
      <w:r w:rsidRPr="00BA35FF">
        <w:rPr>
          <w:b/>
        </w:rPr>
        <w:t>97</w:t>
      </w:r>
      <w:r w:rsidRPr="00BA35FF">
        <w:t xml:space="preserve"> (1992) 3029.</w:t>
      </w:r>
    </w:p>
    <w:p w14:paraId="0503FC86" w14:textId="77777777" w:rsidR="00BA35FF" w:rsidRPr="00BA35FF" w:rsidRDefault="00BA35FF" w:rsidP="00BA35FF">
      <w:pPr>
        <w:pStyle w:val="EndNoteBibliography"/>
        <w:spacing w:after="0"/>
      </w:pPr>
      <w:r w:rsidRPr="00BA35FF">
        <w:rPr>
          <w:vertAlign w:val="superscript"/>
        </w:rPr>
        <w:t xml:space="preserve">46 </w:t>
      </w:r>
      <w:r w:rsidRPr="00BA35FF">
        <w:t xml:space="preserve">I. Mayer, </w:t>
      </w:r>
      <w:r w:rsidRPr="00BA35FF">
        <w:rPr>
          <w:i/>
        </w:rPr>
        <w:t xml:space="preserve">Simple Theorems, Proofs, and Derivations in Quantum Chemistry </w:t>
      </w:r>
      <w:r w:rsidRPr="00BA35FF">
        <w:t xml:space="preserve">(Springer Science+Business Media, LLC, 2003),  </w:t>
      </w:r>
    </w:p>
    <w:p w14:paraId="04FB5462" w14:textId="77777777" w:rsidR="00BA35FF" w:rsidRPr="00BA35FF" w:rsidRDefault="00BA35FF" w:rsidP="00BA35FF">
      <w:pPr>
        <w:pStyle w:val="EndNoteBibliography"/>
        <w:spacing w:after="0"/>
      </w:pPr>
      <w:r w:rsidRPr="00F53725">
        <w:rPr>
          <w:highlight w:val="yellow"/>
          <w:vertAlign w:val="superscript"/>
        </w:rPr>
        <w:t>47</w:t>
      </w:r>
      <w:bookmarkStart w:id="141" w:name="OLE_LINK2"/>
      <w:r w:rsidRPr="00BA35FF">
        <w:rPr>
          <w:vertAlign w:val="superscript"/>
        </w:rPr>
        <w:t xml:space="preserve"> </w:t>
      </w:r>
      <w:bookmarkStart w:id="142" w:name="OLE_LINK3"/>
      <w:r w:rsidRPr="00BA35FF">
        <w:t>K. S. Arun, T. S. Huang, and S. D. Blostein</w:t>
      </w:r>
      <w:bookmarkEnd w:id="141"/>
      <w:bookmarkEnd w:id="142"/>
      <w:r w:rsidRPr="00BA35FF">
        <w:t>,</w:t>
      </w:r>
      <w:bookmarkStart w:id="143" w:name="OLE_LINK1"/>
      <w:r w:rsidRPr="00BA35FF">
        <w:t xml:space="preserve"> IEEE Trans. Pattern Anal. Mach. Intell</w:t>
      </w:r>
      <w:bookmarkEnd w:id="143"/>
      <w:r w:rsidRPr="00BA35FF">
        <w:t xml:space="preserve">. () </w:t>
      </w:r>
      <w:r w:rsidRPr="00BA35FF">
        <w:rPr>
          <w:b/>
        </w:rPr>
        <w:t>9</w:t>
      </w:r>
      <w:r w:rsidRPr="00BA35FF">
        <w:t xml:space="preserve"> (1987) 698.</w:t>
      </w:r>
    </w:p>
    <w:p w14:paraId="38E0F3D1" w14:textId="77777777" w:rsidR="00BA35FF" w:rsidRPr="00BA35FF" w:rsidRDefault="00BA35FF" w:rsidP="00BA35FF">
      <w:pPr>
        <w:pStyle w:val="EndNoteBibliography"/>
        <w:spacing w:after="0"/>
      </w:pPr>
      <w:r w:rsidRPr="00BA35FF">
        <w:rPr>
          <w:vertAlign w:val="superscript"/>
        </w:rPr>
        <w:t xml:space="preserve">48 </w:t>
      </w:r>
      <w:r w:rsidRPr="00BA35FF">
        <w:t xml:space="preserve">J. J. P. Stewart, J. Comput. Chem. </w:t>
      </w:r>
      <w:r w:rsidRPr="00BA35FF">
        <w:rPr>
          <w:b/>
        </w:rPr>
        <w:t>10</w:t>
      </w:r>
      <w:r w:rsidRPr="00BA35FF">
        <w:t xml:space="preserve"> (1989) 209.</w:t>
      </w:r>
    </w:p>
    <w:p w14:paraId="28F665F4" w14:textId="77777777" w:rsidR="00BA35FF" w:rsidRPr="00BA35FF" w:rsidRDefault="00BA35FF" w:rsidP="00BA35FF">
      <w:pPr>
        <w:pStyle w:val="EndNoteBibliography"/>
        <w:spacing w:after="0"/>
      </w:pPr>
      <w:r w:rsidRPr="00BA35FF">
        <w:rPr>
          <w:vertAlign w:val="superscript"/>
        </w:rPr>
        <w:t xml:space="preserve">49 </w:t>
      </w:r>
      <w:r w:rsidRPr="00BA35FF">
        <w:t xml:space="preserve">J. J. P. Stewart, Journal of Computational Chemistry </w:t>
      </w:r>
      <w:r w:rsidRPr="00BA35FF">
        <w:rPr>
          <w:b/>
        </w:rPr>
        <w:t>10</w:t>
      </w:r>
      <w:r w:rsidRPr="00BA35FF">
        <w:t xml:space="preserve"> (1989) 221.</w:t>
      </w:r>
    </w:p>
    <w:p w14:paraId="0FB210FE" w14:textId="77777777" w:rsidR="00BA35FF" w:rsidRPr="00BA35FF" w:rsidRDefault="00BA35FF" w:rsidP="00BA35FF">
      <w:pPr>
        <w:pStyle w:val="EndNoteBibliography"/>
        <w:spacing w:after="0"/>
      </w:pPr>
      <w:r w:rsidRPr="00BA35FF">
        <w:rPr>
          <w:vertAlign w:val="superscript"/>
        </w:rPr>
        <w:t xml:space="preserve">50 </w:t>
      </w:r>
      <w:r w:rsidRPr="00BA35FF">
        <w:t xml:space="preserve">J. J. P. Stewart, Journal of Computational Chemistry </w:t>
      </w:r>
      <w:r w:rsidRPr="00BA35FF">
        <w:rPr>
          <w:b/>
        </w:rPr>
        <w:t>12</w:t>
      </w:r>
      <w:r w:rsidRPr="00BA35FF">
        <w:t xml:space="preserve"> (1991) 320.</w:t>
      </w:r>
    </w:p>
    <w:p w14:paraId="3D42A176" w14:textId="77777777" w:rsidR="00BA35FF" w:rsidRPr="00BA35FF" w:rsidRDefault="00BA35FF" w:rsidP="00BA35FF">
      <w:pPr>
        <w:pStyle w:val="EndNoteBibliography"/>
        <w:spacing w:after="0"/>
      </w:pPr>
      <w:r w:rsidRPr="00BA35FF">
        <w:rPr>
          <w:vertAlign w:val="superscript"/>
        </w:rPr>
        <w:t xml:space="preserve">51 </w:t>
      </w:r>
      <w:r w:rsidRPr="00BA35FF">
        <w:t xml:space="preserve">W. L. Jorgensen, D. S. Maxwell, and J. Tirado-Rives, J. Am. Chem. Soc. </w:t>
      </w:r>
      <w:r w:rsidRPr="00BA35FF">
        <w:rPr>
          <w:b/>
        </w:rPr>
        <w:t>118</w:t>
      </w:r>
      <w:r w:rsidRPr="00BA35FF">
        <w:t xml:space="preserve"> (1996) 11225.</w:t>
      </w:r>
    </w:p>
    <w:p w14:paraId="403906C1" w14:textId="77777777" w:rsidR="00BA35FF" w:rsidRPr="00BA35FF" w:rsidRDefault="00BA35FF" w:rsidP="00BA35FF">
      <w:pPr>
        <w:pStyle w:val="EndNoteBibliography"/>
        <w:spacing w:after="0"/>
      </w:pPr>
      <w:r w:rsidRPr="00BA35FF">
        <w:rPr>
          <w:vertAlign w:val="superscript"/>
        </w:rPr>
        <w:t xml:space="preserve">52 </w:t>
      </w:r>
      <w:r w:rsidRPr="00BA35FF">
        <w:t xml:space="preserve">N. A. McDonald, and W. L. Jorgensen, J. Phys. Chem. B </w:t>
      </w:r>
      <w:r w:rsidRPr="00BA35FF">
        <w:rPr>
          <w:b/>
        </w:rPr>
        <w:t>102</w:t>
      </w:r>
      <w:r w:rsidRPr="00BA35FF">
        <w:t xml:space="preserve"> (1998) 8049.</w:t>
      </w:r>
    </w:p>
    <w:p w14:paraId="66C5009D" w14:textId="77777777" w:rsidR="00BA35FF" w:rsidRPr="00BA35FF" w:rsidRDefault="00BA35FF" w:rsidP="00BA35FF">
      <w:pPr>
        <w:pStyle w:val="EndNoteBibliography"/>
        <w:spacing w:after="0"/>
      </w:pPr>
      <w:r w:rsidRPr="00BA35FF">
        <w:rPr>
          <w:vertAlign w:val="superscript"/>
        </w:rPr>
        <w:t xml:space="preserve">53 </w:t>
      </w:r>
      <w:r w:rsidRPr="00BA35FF">
        <w:t xml:space="preserve">M. Cho, </w:t>
      </w:r>
      <w:r w:rsidRPr="00BA35FF">
        <w:rPr>
          <w:i/>
        </w:rPr>
        <w:t xml:space="preserve">Two-Dimensional Optical Spectroscopy </w:t>
      </w:r>
      <w:r w:rsidRPr="00BA35FF">
        <w:t xml:space="preserve">2009),  </w:t>
      </w:r>
    </w:p>
    <w:p w14:paraId="2EB57375" w14:textId="77777777" w:rsidR="00BA35FF" w:rsidRPr="00BA35FF" w:rsidRDefault="00BA35FF" w:rsidP="00BA35FF">
      <w:pPr>
        <w:pStyle w:val="EndNoteBibliography"/>
        <w:spacing w:after="0"/>
      </w:pPr>
      <w:r w:rsidRPr="00BA35FF">
        <w:rPr>
          <w:vertAlign w:val="superscript"/>
        </w:rPr>
        <w:t xml:space="preserve">54 </w:t>
      </w:r>
      <w:r w:rsidRPr="00BA35FF">
        <w:t xml:space="preserve">S. Mukamel, </w:t>
      </w:r>
      <w:r w:rsidRPr="00BA35FF">
        <w:rPr>
          <w:i/>
        </w:rPr>
        <w:t xml:space="preserve">Principles of nonlinear optical spectroscopy </w:t>
      </w:r>
      <w:r w:rsidRPr="00BA35FF">
        <w:t xml:space="preserve">(Oxford University Press, New York; Oxford, 1999),  </w:t>
      </w:r>
    </w:p>
    <w:p w14:paraId="021B22FA" w14:textId="77777777" w:rsidR="00BA35FF" w:rsidRPr="00BA35FF" w:rsidRDefault="00BA35FF" w:rsidP="00BA35FF">
      <w:pPr>
        <w:pStyle w:val="EndNoteBibliography"/>
        <w:spacing w:after="0"/>
      </w:pPr>
      <w:r w:rsidRPr="00BA35FF">
        <w:rPr>
          <w:vertAlign w:val="superscript"/>
        </w:rPr>
        <w:t xml:space="preserve">55 </w:t>
      </w:r>
      <w:r w:rsidRPr="00BA35FF">
        <w:t xml:space="preserve">J. L. Skinner, Molecular Physics </w:t>
      </w:r>
      <w:r w:rsidRPr="00BA35FF">
        <w:rPr>
          <w:b/>
        </w:rPr>
        <w:t>106</w:t>
      </w:r>
      <w:r w:rsidRPr="00BA35FF">
        <w:t xml:space="preserve"> (2007) 2245.</w:t>
      </w:r>
    </w:p>
    <w:p w14:paraId="661991A2" w14:textId="77777777" w:rsidR="00BA35FF" w:rsidRPr="00BA35FF" w:rsidRDefault="00BA35FF" w:rsidP="00BA35FF">
      <w:pPr>
        <w:pStyle w:val="EndNoteBibliography"/>
        <w:spacing w:after="0"/>
      </w:pPr>
      <w:r w:rsidRPr="00BA35FF">
        <w:rPr>
          <w:vertAlign w:val="superscript"/>
        </w:rPr>
        <w:t xml:space="preserve">56 </w:t>
      </w:r>
      <w:r w:rsidRPr="00BA35FF">
        <w:t xml:space="preserve">J. H. Choi, K. W. Kwak, and M. Cho, Journal of Physical Chemistry B </w:t>
      </w:r>
      <w:r w:rsidRPr="00BA35FF">
        <w:rPr>
          <w:b/>
        </w:rPr>
        <w:t>117</w:t>
      </w:r>
      <w:r w:rsidRPr="00BA35FF">
        <w:t xml:space="preserve"> (2013) 15462.</w:t>
      </w:r>
    </w:p>
    <w:p w14:paraId="7DF4D243" w14:textId="77777777" w:rsidR="00BA35FF" w:rsidRPr="00BA35FF" w:rsidRDefault="00BA35FF" w:rsidP="00BA35FF">
      <w:pPr>
        <w:pStyle w:val="EndNoteBibliography"/>
        <w:spacing w:after="0"/>
      </w:pPr>
      <w:r w:rsidRPr="00BA35FF">
        <w:rPr>
          <w:vertAlign w:val="superscript"/>
        </w:rPr>
        <w:t xml:space="preserve">57 </w:t>
      </w:r>
      <w:r w:rsidRPr="00BA35FF">
        <w:t xml:space="preserve">K. Kwac, H. Lee, and M. Cho, Journal of Chemical Physics </w:t>
      </w:r>
      <w:r w:rsidRPr="00BA35FF">
        <w:rPr>
          <w:b/>
        </w:rPr>
        <w:t>120</w:t>
      </w:r>
      <w:r w:rsidRPr="00BA35FF">
        <w:t xml:space="preserve"> (2004) 1477.</w:t>
      </w:r>
    </w:p>
    <w:p w14:paraId="34334016" w14:textId="77777777" w:rsidR="00BA35FF" w:rsidRPr="00BA35FF" w:rsidRDefault="00BA35FF" w:rsidP="00BA35FF">
      <w:pPr>
        <w:pStyle w:val="EndNoteBibliography"/>
        <w:spacing w:after="0"/>
      </w:pPr>
      <w:r w:rsidRPr="00BA35FF">
        <w:rPr>
          <w:vertAlign w:val="superscript"/>
        </w:rPr>
        <w:t xml:space="preserve">58 </w:t>
      </w:r>
      <w:r w:rsidRPr="00BA35FF">
        <w:t>S. H. Schneider</w:t>
      </w:r>
      <w:r w:rsidRPr="00BA35FF">
        <w:rPr>
          <w:i/>
        </w:rPr>
        <w:t xml:space="preserve"> et al.</w:t>
      </w:r>
      <w:r w:rsidRPr="00BA35FF">
        <w:t xml:space="preserve">, Journal of Physical Chemistry B </w:t>
      </w:r>
      <w:r w:rsidRPr="00BA35FF">
        <w:rPr>
          <w:b/>
        </w:rPr>
        <w:t>121</w:t>
      </w:r>
      <w:r w:rsidRPr="00BA35FF">
        <w:t xml:space="preserve"> (2017) 2331.</w:t>
      </w:r>
    </w:p>
    <w:p w14:paraId="2D2E6DA0" w14:textId="77777777" w:rsidR="00BA35FF" w:rsidRPr="00BA35FF" w:rsidRDefault="00BA35FF" w:rsidP="00BA35FF">
      <w:pPr>
        <w:pStyle w:val="EndNoteBibliography"/>
        <w:spacing w:after="0"/>
      </w:pPr>
      <w:r w:rsidRPr="00BA35FF">
        <w:rPr>
          <w:vertAlign w:val="superscript"/>
        </w:rPr>
        <w:t xml:space="preserve">59 </w:t>
      </w:r>
      <w:r w:rsidRPr="00BA35FF">
        <w:t xml:space="preserve">A. P. Scott, and L. Radom, The Journal of Physical Chemistry </w:t>
      </w:r>
      <w:r w:rsidRPr="00BA35FF">
        <w:rPr>
          <w:b/>
        </w:rPr>
        <w:t>100</w:t>
      </w:r>
      <w:r w:rsidRPr="00BA35FF">
        <w:t xml:space="preserve"> (1996) 16502.</w:t>
      </w:r>
    </w:p>
    <w:p w14:paraId="69306099" w14:textId="77777777" w:rsidR="00BA35FF" w:rsidRPr="00BA35FF" w:rsidRDefault="00BA35FF" w:rsidP="00BA35FF">
      <w:pPr>
        <w:pStyle w:val="EndNoteBibliography"/>
        <w:spacing w:after="0"/>
      </w:pPr>
      <w:r w:rsidRPr="00BA35FF">
        <w:rPr>
          <w:vertAlign w:val="superscript"/>
        </w:rPr>
        <w:t xml:space="preserve">60 </w:t>
      </w:r>
      <w:r w:rsidRPr="00BA35FF">
        <w:t xml:space="preserve">A. F. M. Barton, Chemical Reviews </w:t>
      </w:r>
      <w:r w:rsidRPr="00BA35FF">
        <w:rPr>
          <w:b/>
        </w:rPr>
        <w:t>75</w:t>
      </w:r>
      <w:r w:rsidRPr="00BA35FF">
        <w:t xml:space="preserve"> (1975) 731.</w:t>
      </w:r>
    </w:p>
    <w:p w14:paraId="7FF6C6BD" w14:textId="77777777" w:rsidR="00BA35FF" w:rsidRPr="00BA35FF" w:rsidRDefault="00BA35FF" w:rsidP="00BA35FF">
      <w:pPr>
        <w:pStyle w:val="EndNoteBibliography"/>
        <w:spacing w:after="0"/>
      </w:pPr>
      <w:r w:rsidRPr="00BA35FF">
        <w:rPr>
          <w:vertAlign w:val="superscript"/>
        </w:rPr>
        <w:t xml:space="preserve">61 </w:t>
      </w:r>
      <w:r w:rsidRPr="00BA35FF">
        <w:t xml:space="preserve">M. V. Garcia, and M. I. Redondo, Spectrochimica Acta Part A: Molecular Spectroscopy </w:t>
      </w:r>
      <w:r w:rsidRPr="00BA35FF">
        <w:rPr>
          <w:b/>
        </w:rPr>
        <w:t>43A</w:t>
      </w:r>
      <w:r w:rsidRPr="00BA35FF">
        <w:t xml:space="preserve"> (1987) 879.</w:t>
      </w:r>
    </w:p>
    <w:p w14:paraId="393335D9" w14:textId="77777777" w:rsidR="00BA35FF" w:rsidRPr="00BA35FF" w:rsidRDefault="00BA35FF" w:rsidP="00BA35FF">
      <w:pPr>
        <w:pStyle w:val="EndNoteBibliography"/>
        <w:spacing w:after="0"/>
      </w:pPr>
      <w:r w:rsidRPr="00BA35FF">
        <w:rPr>
          <w:vertAlign w:val="superscript"/>
        </w:rPr>
        <w:t xml:space="preserve">62 </w:t>
      </w:r>
      <w:r w:rsidRPr="00BA35FF">
        <w:t xml:space="preserve">I. Rossi, and D. G. Truhlar, Chemical Physics Letters </w:t>
      </w:r>
      <w:r w:rsidRPr="00BA35FF">
        <w:rPr>
          <w:b/>
        </w:rPr>
        <w:t>233</w:t>
      </w:r>
      <w:r w:rsidRPr="00BA35FF">
        <w:t xml:space="preserve"> (1995) 231.</w:t>
      </w:r>
    </w:p>
    <w:p w14:paraId="7CA5A2F7" w14:textId="77777777" w:rsidR="00BA35FF" w:rsidRPr="00BA35FF" w:rsidRDefault="00BA35FF" w:rsidP="00BA35FF">
      <w:pPr>
        <w:pStyle w:val="EndNoteBibliography"/>
        <w:spacing w:after="0"/>
      </w:pPr>
      <w:r w:rsidRPr="00BA35FF">
        <w:rPr>
          <w:vertAlign w:val="superscript"/>
        </w:rPr>
        <w:t xml:space="preserve">63 </w:t>
      </w:r>
      <w:r w:rsidRPr="00BA35FF">
        <w:t>K. Nam</w:t>
      </w:r>
      <w:r w:rsidRPr="00BA35FF">
        <w:rPr>
          <w:i/>
        </w:rPr>
        <w:t xml:space="preserve"> et al.</w:t>
      </w:r>
      <w:r w:rsidRPr="00BA35FF">
        <w:t xml:space="preserve">, Journal of Chemical Theory and Computation </w:t>
      </w:r>
      <w:r w:rsidRPr="00BA35FF">
        <w:rPr>
          <w:b/>
        </w:rPr>
        <w:t>3</w:t>
      </w:r>
      <w:r w:rsidRPr="00BA35FF">
        <w:t xml:space="preserve"> (2007) 486.</w:t>
      </w:r>
    </w:p>
    <w:p w14:paraId="7969D576" w14:textId="77777777" w:rsidR="00BA35FF" w:rsidRPr="00BA35FF" w:rsidRDefault="00BA35FF" w:rsidP="00BA35FF">
      <w:pPr>
        <w:pStyle w:val="EndNoteBibliography"/>
        <w:spacing w:after="0"/>
      </w:pPr>
      <w:r w:rsidRPr="00BA35FF">
        <w:rPr>
          <w:vertAlign w:val="superscript"/>
        </w:rPr>
        <w:t xml:space="preserve">64 </w:t>
      </w:r>
      <w:r w:rsidRPr="00BA35FF">
        <w:t xml:space="preserve">M. D. Fayer, Annu. Rev. Phys. Chem.u </w:t>
      </w:r>
      <w:r w:rsidRPr="00BA35FF">
        <w:rPr>
          <w:b/>
        </w:rPr>
        <w:t>60</w:t>
      </w:r>
      <w:r w:rsidRPr="00BA35FF">
        <w:t xml:space="preserve"> (2009) 21.</w:t>
      </w:r>
    </w:p>
    <w:p w14:paraId="6C2F1A42" w14:textId="77777777" w:rsidR="00BA35FF" w:rsidRPr="00BA35FF" w:rsidRDefault="00BA35FF" w:rsidP="00BA35FF">
      <w:pPr>
        <w:pStyle w:val="EndNoteBibliography"/>
        <w:spacing w:after="0"/>
      </w:pPr>
      <w:r w:rsidRPr="00BA35FF">
        <w:rPr>
          <w:vertAlign w:val="superscript"/>
        </w:rPr>
        <w:t xml:space="preserve">65 </w:t>
      </w:r>
      <w:r w:rsidRPr="00BA35FF">
        <w:t>N. Michaud-Agrawal</w:t>
      </w:r>
      <w:r w:rsidRPr="00BA35FF">
        <w:rPr>
          <w:i/>
        </w:rPr>
        <w:t xml:space="preserve"> et al.</w:t>
      </w:r>
      <w:r w:rsidRPr="00BA35FF">
        <w:t xml:space="preserve">, Journal of computational chemistry </w:t>
      </w:r>
      <w:r w:rsidRPr="00BA35FF">
        <w:rPr>
          <w:b/>
        </w:rPr>
        <w:t>32</w:t>
      </w:r>
      <w:r w:rsidRPr="00BA35FF">
        <w:t xml:space="preserve"> (2011) 2319.</w:t>
      </w:r>
    </w:p>
    <w:p w14:paraId="660F42B2" w14:textId="77777777" w:rsidR="00BA35FF" w:rsidRPr="00BA35FF" w:rsidRDefault="00BA35FF" w:rsidP="00BA35FF">
      <w:pPr>
        <w:pStyle w:val="EndNoteBibliography"/>
        <w:spacing w:after="0"/>
      </w:pPr>
      <w:r w:rsidRPr="00BA35FF">
        <w:rPr>
          <w:vertAlign w:val="superscript"/>
        </w:rPr>
        <w:t xml:space="preserve">66 </w:t>
      </w:r>
      <w:r w:rsidRPr="00BA35FF">
        <w:t xml:space="preserve">R. J. Gowers, and P. Carbone, Journal of Chemical Physics </w:t>
      </w:r>
      <w:r w:rsidRPr="00BA35FF">
        <w:rPr>
          <w:b/>
        </w:rPr>
        <w:t>142</w:t>
      </w:r>
      <w:r w:rsidRPr="00BA35FF">
        <w:t xml:space="preserve"> (2015) </w:t>
      </w:r>
    </w:p>
    <w:p w14:paraId="727E9614" w14:textId="77777777" w:rsidR="00BA35FF" w:rsidRPr="00BA35FF" w:rsidRDefault="00BA35FF" w:rsidP="00BA35FF">
      <w:pPr>
        <w:pStyle w:val="EndNoteBibliography"/>
        <w:spacing w:after="0"/>
      </w:pPr>
      <w:r w:rsidRPr="00BA35FF">
        <w:rPr>
          <w:vertAlign w:val="superscript"/>
        </w:rPr>
        <w:t xml:space="preserve">67 </w:t>
      </w:r>
      <w:r w:rsidRPr="00BA35FF">
        <w:t>L. Chuntonov</w:t>
      </w:r>
      <w:r w:rsidRPr="00BA35FF">
        <w:rPr>
          <w:i/>
        </w:rPr>
        <w:t xml:space="preserve"> et al.</w:t>
      </w:r>
      <w:r w:rsidRPr="00BA35FF">
        <w:t xml:space="preserve">, Journal of Physical Chemistry B </w:t>
      </w:r>
      <w:r w:rsidRPr="00BA35FF">
        <w:rPr>
          <w:b/>
        </w:rPr>
        <w:t>119</w:t>
      </w:r>
      <w:r w:rsidRPr="00BA35FF">
        <w:t xml:space="preserve"> (2015) 4512.</w:t>
      </w:r>
    </w:p>
    <w:p w14:paraId="7D508149" w14:textId="77777777" w:rsidR="00BA35FF" w:rsidRPr="00BA35FF" w:rsidRDefault="00BA35FF" w:rsidP="00BA35FF">
      <w:pPr>
        <w:pStyle w:val="EndNoteBibliography"/>
      </w:pPr>
      <w:r w:rsidRPr="00BA35FF">
        <w:rPr>
          <w:vertAlign w:val="superscript"/>
        </w:rPr>
        <w:t xml:space="preserve">68 </w:t>
      </w:r>
      <w:r w:rsidRPr="00BA35FF">
        <w:t>I. M. Pazos</w:t>
      </w:r>
      <w:r w:rsidRPr="00BA35FF">
        <w:rPr>
          <w:i/>
        </w:rPr>
        <w:t xml:space="preserve"> et al.</w:t>
      </w:r>
      <w:r w:rsidRPr="00BA35FF">
        <w:t xml:space="preserve">, Angewandte Chemie - International Edition </w:t>
      </w:r>
      <w:r w:rsidRPr="00BA35FF">
        <w:rPr>
          <w:b/>
        </w:rPr>
        <w:t>53</w:t>
      </w:r>
      <w:r w:rsidRPr="00BA35FF">
        <w:t xml:space="preserve"> (2014) 6080.</w:t>
      </w:r>
    </w:p>
    <w:p w14:paraId="147CCFD3" w14:textId="77777777" w:rsidR="0028203D" w:rsidRDefault="00913C2E" w:rsidP="000B5610">
      <w:pPr>
        <w:pStyle w:val="SNSynopsisTOC"/>
        <w:spacing w:after="240"/>
        <w:jc w:val="left"/>
        <w:rPr>
          <w:rFonts w:ascii="Times New Roman" w:hAnsi="Times New Roman"/>
          <w:szCs w:val="24"/>
        </w:rPr>
      </w:pPr>
      <w:r>
        <w:rPr>
          <w:rFonts w:ascii="Times New Roman" w:hAnsi="Times New Roman"/>
          <w:szCs w:val="24"/>
        </w:rPr>
        <w:fldChar w:fldCharType="end"/>
      </w:r>
    </w:p>
    <w:sectPr w:rsidR="0028203D" w:rsidSect="000B5610">
      <w:footerReference w:type="even" r:id="rId27"/>
      <w:footerReference w:type="default" r:id="rId28"/>
      <w:type w:val="continuous"/>
      <w:pgSz w:w="12240" w:h="15840"/>
      <w:pgMar w:top="1440" w:right="1440" w:bottom="1440" w:left="1440" w:header="0" w:footer="0" w:gutter="0"/>
      <w:cols w:space="47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155B2" w14:textId="77777777" w:rsidR="00B52CEF" w:rsidRDefault="00B52CEF">
      <w:r>
        <w:separator/>
      </w:r>
    </w:p>
  </w:endnote>
  <w:endnote w:type="continuationSeparator" w:id="0">
    <w:p w14:paraId="7FBCA669" w14:textId="77777777" w:rsidR="00B52CEF" w:rsidRDefault="00B52C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New York">
    <w:altName w:val="Tahoma"/>
    <w:panose1 w:val="02040503060506020304"/>
    <w:charset w:val="4D"/>
    <w:family w:val="roman"/>
    <w:notTrueType/>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no Pro">
    <w:altName w:val="Times New Roman"/>
    <w:panose1 w:val="00000000000000000000"/>
    <w:charset w:val="00"/>
    <w:family w:val="roman"/>
    <w:notTrueType/>
    <w:pitch w:val="variable"/>
    <w:sig w:usb0="00000001" w:usb1="00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BDBAB" w14:textId="77777777" w:rsidR="00BC23B8" w:rsidRDefault="00BC23B8">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Pr>
        <w:rStyle w:val="a8"/>
        <w:noProof/>
      </w:rPr>
      <w:t>1</w:t>
    </w:r>
    <w:r>
      <w:rPr>
        <w:rStyle w:val="a8"/>
      </w:rPr>
      <w:fldChar w:fldCharType="end"/>
    </w:r>
  </w:p>
  <w:p w14:paraId="214704EB" w14:textId="77777777" w:rsidR="00BC23B8" w:rsidRDefault="00BC23B8">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7DDEE" w14:textId="7B9B0ADF" w:rsidR="00BC23B8" w:rsidRDefault="00BC23B8">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527790">
      <w:rPr>
        <w:rStyle w:val="a8"/>
        <w:noProof/>
      </w:rPr>
      <w:t>11</w:t>
    </w:r>
    <w:r>
      <w:rPr>
        <w:rStyle w:val="a8"/>
      </w:rPr>
      <w:fldChar w:fldCharType="end"/>
    </w:r>
  </w:p>
  <w:p w14:paraId="3439AD75" w14:textId="77777777" w:rsidR="00BC23B8" w:rsidRDefault="00BC23B8">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1C7B0" w14:textId="77777777" w:rsidR="00B52CEF" w:rsidRDefault="00B52CEF">
      <w:r>
        <w:separator/>
      </w:r>
    </w:p>
  </w:footnote>
  <w:footnote w:type="continuationSeparator" w:id="0">
    <w:p w14:paraId="1699BA1C" w14:textId="77777777" w:rsidR="00B52CEF" w:rsidRDefault="00B52C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C145C"/>
    <w:multiLevelType w:val="hybridMultilevel"/>
    <w:tmpl w:val="C400E5AE"/>
    <w:lvl w:ilvl="0" w:tplc="AC642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4"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5"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6"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7"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8"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9" w15:restartNumberingAfterBreak="0">
    <w:nsid w:val="43B77815"/>
    <w:multiLevelType w:val="hybridMultilevel"/>
    <w:tmpl w:val="B636DC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F13BA8"/>
    <w:multiLevelType w:val="hybridMultilevel"/>
    <w:tmpl w:val="E07A2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F63985"/>
    <w:multiLevelType w:val="hybridMultilevel"/>
    <w:tmpl w:val="77A0B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8"/>
  </w:num>
  <w:num w:numId="4">
    <w:abstractNumId w:val="6"/>
  </w:num>
  <w:num w:numId="5">
    <w:abstractNumId w:val="4"/>
  </w:num>
  <w:num w:numId="6">
    <w:abstractNumId w:val="3"/>
  </w:num>
  <w:num w:numId="7">
    <w:abstractNumId w:val="2"/>
  </w:num>
  <w:num w:numId="8">
    <w:abstractNumId w:val="1"/>
  </w:num>
  <w:num w:numId="9">
    <w:abstractNumId w:val="10"/>
  </w:num>
  <w:num w:numId="10">
    <w:abstractNumId w:val="0"/>
  </w:num>
  <w:num w:numId="11">
    <w:abstractNumId w:val="9"/>
  </w:num>
  <w:num w:numId="1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iali Gao">
    <w15:presenceInfo w15:providerId="None" w15:userId="Jiali G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Chemical Physics&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0D5269"/>
    <w:rsid w:val="0000300F"/>
    <w:rsid w:val="000034F2"/>
    <w:rsid w:val="00005183"/>
    <w:rsid w:val="00010E2C"/>
    <w:rsid w:val="00011AEB"/>
    <w:rsid w:val="00014BFA"/>
    <w:rsid w:val="00015AD3"/>
    <w:rsid w:val="00025333"/>
    <w:rsid w:val="000275AC"/>
    <w:rsid w:val="00027768"/>
    <w:rsid w:val="00030380"/>
    <w:rsid w:val="00031555"/>
    <w:rsid w:val="00031BA0"/>
    <w:rsid w:val="0003381B"/>
    <w:rsid w:val="00035046"/>
    <w:rsid w:val="0004175B"/>
    <w:rsid w:val="00042143"/>
    <w:rsid w:val="0004225D"/>
    <w:rsid w:val="000434C1"/>
    <w:rsid w:val="0004450F"/>
    <w:rsid w:val="000468B2"/>
    <w:rsid w:val="00046F2E"/>
    <w:rsid w:val="00047894"/>
    <w:rsid w:val="0005110A"/>
    <w:rsid w:val="00052C1A"/>
    <w:rsid w:val="0005300A"/>
    <w:rsid w:val="0005660F"/>
    <w:rsid w:val="00056750"/>
    <w:rsid w:val="00056CD8"/>
    <w:rsid w:val="000617D5"/>
    <w:rsid w:val="00062ED0"/>
    <w:rsid w:val="000636C1"/>
    <w:rsid w:val="00065FDD"/>
    <w:rsid w:val="000702AD"/>
    <w:rsid w:val="00075040"/>
    <w:rsid w:val="000801DA"/>
    <w:rsid w:val="00080B6E"/>
    <w:rsid w:val="00080B75"/>
    <w:rsid w:val="00081B28"/>
    <w:rsid w:val="000853BD"/>
    <w:rsid w:val="000859C9"/>
    <w:rsid w:val="0008610B"/>
    <w:rsid w:val="00090DD5"/>
    <w:rsid w:val="0009154F"/>
    <w:rsid w:val="000915EE"/>
    <w:rsid w:val="000918D5"/>
    <w:rsid w:val="00095C2F"/>
    <w:rsid w:val="000A01BB"/>
    <w:rsid w:val="000A0882"/>
    <w:rsid w:val="000A1EE9"/>
    <w:rsid w:val="000A506E"/>
    <w:rsid w:val="000A7BFB"/>
    <w:rsid w:val="000B0E01"/>
    <w:rsid w:val="000B28B1"/>
    <w:rsid w:val="000B35E7"/>
    <w:rsid w:val="000B3C2F"/>
    <w:rsid w:val="000B5610"/>
    <w:rsid w:val="000B7104"/>
    <w:rsid w:val="000C05CC"/>
    <w:rsid w:val="000C3457"/>
    <w:rsid w:val="000C433B"/>
    <w:rsid w:val="000D05B9"/>
    <w:rsid w:val="000D1E9A"/>
    <w:rsid w:val="000D5269"/>
    <w:rsid w:val="000D55B1"/>
    <w:rsid w:val="000D622C"/>
    <w:rsid w:val="000E008E"/>
    <w:rsid w:val="000E36ED"/>
    <w:rsid w:val="000E3A60"/>
    <w:rsid w:val="000E3DDD"/>
    <w:rsid w:val="000F0509"/>
    <w:rsid w:val="000F3B23"/>
    <w:rsid w:val="000F721E"/>
    <w:rsid w:val="001033FE"/>
    <w:rsid w:val="00110342"/>
    <w:rsid w:val="00113917"/>
    <w:rsid w:val="0011663D"/>
    <w:rsid w:val="00121CDC"/>
    <w:rsid w:val="00122618"/>
    <w:rsid w:val="00125570"/>
    <w:rsid w:val="0012589A"/>
    <w:rsid w:val="0012612E"/>
    <w:rsid w:val="001279AA"/>
    <w:rsid w:val="00127D01"/>
    <w:rsid w:val="001334E4"/>
    <w:rsid w:val="001339BF"/>
    <w:rsid w:val="00134A5A"/>
    <w:rsid w:val="001417BF"/>
    <w:rsid w:val="00141825"/>
    <w:rsid w:val="00143BED"/>
    <w:rsid w:val="00146086"/>
    <w:rsid w:val="001474F1"/>
    <w:rsid w:val="00152C94"/>
    <w:rsid w:val="001530D6"/>
    <w:rsid w:val="001531D5"/>
    <w:rsid w:val="00155F12"/>
    <w:rsid w:val="00160091"/>
    <w:rsid w:val="00166F59"/>
    <w:rsid w:val="00167A9E"/>
    <w:rsid w:val="001728CF"/>
    <w:rsid w:val="00177756"/>
    <w:rsid w:val="001807A5"/>
    <w:rsid w:val="00180C6B"/>
    <w:rsid w:val="00181E93"/>
    <w:rsid w:val="0018219D"/>
    <w:rsid w:val="00182BA0"/>
    <w:rsid w:val="00185911"/>
    <w:rsid w:val="00186C83"/>
    <w:rsid w:val="00195266"/>
    <w:rsid w:val="00195ACA"/>
    <w:rsid w:val="001961A8"/>
    <w:rsid w:val="00196D8B"/>
    <w:rsid w:val="001A1F32"/>
    <w:rsid w:val="001A4E3F"/>
    <w:rsid w:val="001A5462"/>
    <w:rsid w:val="001A555F"/>
    <w:rsid w:val="001A7A90"/>
    <w:rsid w:val="001B3206"/>
    <w:rsid w:val="001B68DF"/>
    <w:rsid w:val="001C08A9"/>
    <w:rsid w:val="001C4A99"/>
    <w:rsid w:val="001D0AD7"/>
    <w:rsid w:val="001D565A"/>
    <w:rsid w:val="001D75E6"/>
    <w:rsid w:val="001E51FE"/>
    <w:rsid w:val="001E56E1"/>
    <w:rsid w:val="001E77EF"/>
    <w:rsid w:val="001F4FFA"/>
    <w:rsid w:val="00200FF9"/>
    <w:rsid w:val="00204000"/>
    <w:rsid w:val="0020765F"/>
    <w:rsid w:val="00212B1D"/>
    <w:rsid w:val="002130CC"/>
    <w:rsid w:val="002134FF"/>
    <w:rsid w:val="0021365B"/>
    <w:rsid w:val="00216321"/>
    <w:rsid w:val="00216BC2"/>
    <w:rsid w:val="002245C5"/>
    <w:rsid w:val="0022744F"/>
    <w:rsid w:val="00230D4A"/>
    <w:rsid w:val="0023292B"/>
    <w:rsid w:val="00233706"/>
    <w:rsid w:val="00233FA3"/>
    <w:rsid w:val="0024015E"/>
    <w:rsid w:val="002408E1"/>
    <w:rsid w:val="00241CAF"/>
    <w:rsid w:val="00241CD1"/>
    <w:rsid w:val="00242030"/>
    <w:rsid w:val="00242725"/>
    <w:rsid w:val="00251D22"/>
    <w:rsid w:val="00253890"/>
    <w:rsid w:val="00253B7B"/>
    <w:rsid w:val="00253F56"/>
    <w:rsid w:val="00262F94"/>
    <w:rsid w:val="00263674"/>
    <w:rsid w:val="0026440D"/>
    <w:rsid w:val="0026546C"/>
    <w:rsid w:val="00271A02"/>
    <w:rsid w:val="002720B9"/>
    <w:rsid w:val="00276114"/>
    <w:rsid w:val="00276537"/>
    <w:rsid w:val="00281D19"/>
    <w:rsid w:val="0028203D"/>
    <w:rsid w:val="00285C7A"/>
    <w:rsid w:val="002961E1"/>
    <w:rsid w:val="00297F36"/>
    <w:rsid w:val="002A1E79"/>
    <w:rsid w:val="002A358D"/>
    <w:rsid w:val="002A5D51"/>
    <w:rsid w:val="002A630E"/>
    <w:rsid w:val="002A6D4D"/>
    <w:rsid w:val="002A7438"/>
    <w:rsid w:val="002A7493"/>
    <w:rsid w:val="002A7C54"/>
    <w:rsid w:val="002B47B1"/>
    <w:rsid w:val="002C134F"/>
    <w:rsid w:val="002C336F"/>
    <w:rsid w:val="002C3431"/>
    <w:rsid w:val="002C6937"/>
    <w:rsid w:val="002D27FC"/>
    <w:rsid w:val="002D32F1"/>
    <w:rsid w:val="002D39B0"/>
    <w:rsid w:val="002D48C5"/>
    <w:rsid w:val="002D6B1B"/>
    <w:rsid w:val="002E0A47"/>
    <w:rsid w:val="002E2215"/>
    <w:rsid w:val="002E4C82"/>
    <w:rsid w:val="002E4D77"/>
    <w:rsid w:val="002E7A13"/>
    <w:rsid w:val="002F435B"/>
    <w:rsid w:val="002F5AEF"/>
    <w:rsid w:val="002F6C2B"/>
    <w:rsid w:val="00301B35"/>
    <w:rsid w:val="0030276F"/>
    <w:rsid w:val="0030283D"/>
    <w:rsid w:val="0030319D"/>
    <w:rsid w:val="003031A4"/>
    <w:rsid w:val="0030349C"/>
    <w:rsid w:val="003079D0"/>
    <w:rsid w:val="00312002"/>
    <w:rsid w:val="003124B2"/>
    <w:rsid w:val="0031457F"/>
    <w:rsid w:val="003153DC"/>
    <w:rsid w:val="0031669D"/>
    <w:rsid w:val="00323F22"/>
    <w:rsid w:val="00324128"/>
    <w:rsid w:val="0032773F"/>
    <w:rsid w:val="003306A5"/>
    <w:rsid w:val="00332174"/>
    <w:rsid w:val="003323FF"/>
    <w:rsid w:val="00333852"/>
    <w:rsid w:val="00334396"/>
    <w:rsid w:val="00335809"/>
    <w:rsid w:val="00335819"/>
    <w:rsid w:val="00335B69"/>
    <w:rsid w:val="00335D17"/>
    <w:rsid w:val="00341855"/>
    <w:rsid w:val="00343519"/>
    <w:rsid w:val="00344A5F"/>
    <w:rsid w:val="00345087"/>
    <w:rsid w:val="00346334"/>
    <w:rsid w:val="00346D97"/>
    <w:rsid w:val="00351332"/>
    <w:rsid w:val="00351A8F"/>
    <w:rsid w:val="00354026"/>
    <w:rsid w:val="0036153D"/>
    <w:rsid w:val="00363258"/>
    <w:rsid w:val="00363E18"/>
    <w:rsid w:val="00364F38"/>
    <w:rsid w:val="003664E9"/>
    <w:rsid w:val="0036656E"/>
    <w:rsid w:val="003679A1"/>
    <w:rsid w:val="00370AF0"/>
    <w:rsid w:val="00373149"/>
    <w:rsid w:val="00373E4A"/>
    <w:rsid w:val="003748BB"/>
    <w:rsid w:val="003750B0"/>
    <w:rsid w:val="0037567E"/>
    <w:rsid w:val="00375D90"/>
    <w:rsid w:val="00376836"/>
    <w:rsid w:val="00381C31"/>
    <w:rsid w:val="00383552"/>
    <w:rsid w:val="00385BC6"/>
    <w:rsid w:val="003869F0"/>
    <w:rsid w:val="0039001A"/>
    <w:rsid w:val="00391B69"/>
    <w:rsid w:val="00392100"/>
    <w:rsid w:val="00395484"/>
    <w:rsid w:val="00395EA7"/>
    <w:rsid w:val="003A373D"/>
    <w:rsid w:val="003A53F5"/>
    <w:rsid w:val="003A6E2D"/>
    <w:rsid w:val="003B4AF3"/>
    <w:rsid w:val="003B5176"/>
    <w:rsid w:val="003B5DC1"/>
    <w:rsid w:val="003B72F2"/>
    <w:rsid w:val="003D06AE"/>
    <w:rsid w:val="003D13A3"/>
    <w:rsid w:val="003D70C7"/>
    <w:rsid w:val="003D75FF"/>
    <w:rsid w:val="003E0BFA"/>
    <w:rsid w:val="003E1F76"/>
    <w:rsid w:val="003E401D"/>
    <w:rsid w:val="003E5BB5"/>
    <w:rsid w:val="003E7AFC"/>
    <w:rsid w:val="003F0EAF"/>
    <w:rsid w:val="003F3D61"/>
    <w:rsid w:val="003F6582"/>
    <w:rsid w:val="00401BDE"/>
    <w:rsid w:val="00404BA2"/>
    <w:rsid w:val="00405746"/>
    <w:rsid w:val="004077B4"/>
    <w:rsid w:val="004078F4"/>
    <w:rsid w:val="0041244A"/>
    <w:rsid w:val="004165E2"/>
    <w:rsid w:val="00424134"/>
    <w:rsid w:val="004253CA"/>
    <w:rsid w:val="004278AA"/>
    <w:rsid w:val="0043205D"/>
    <w:rsid w:val="0043584D"/>
    <w:rsid w:val="00437399"/>
    <w:rsid w:val="00440F66"/>
    <w:rsid w:val="00443113"/>
    <w:rsid w:val="004435B4"/>
    <w:rsid w:val="0045106A"/>
    <w:rsid w:val="00451294"/>
    <w:rsid w:val="004515C6"/>
    <w:rsid w:val="00453668"/>
    <w:rsid w:val="00456F2C"/>
    <w:rsid w:val="0046114F"/>
    <w:rsid w:val="0046421E"/>
    <w:rsid w:val="00464988"/>
    <w:rsid w:val="00467F0C"/>
    <w:rsid w:val="00470E44"/>
    <w:rsid w:val="004711A8"/>
    <w:rsid w:val="004741B1"/>
    <w:rsid w:val="00475CA3"/>
    <w:rsid w:val="00475FD2"/>
    <w:rsid w:val="00477A37"/>
    <w:rsid w:val="00480666"/>
    <w:rsid w:val="00480ED9"/>
    <w:rsid w:val="00483341"/>
    <w:rsid w:val="00483A14"/>
    <w:rsid w:val="00484599"/>
    <w:rsid w:val="0048606E"/>
    <w:rsid w:val="00490B0E"/>
    <w:rsid w:val="004A1F54"/>
    <w:rsid w:val="004A362B"/>
    <w:rsid w:val="004A39B3"/>
    <w:rsid w:val="004A4B59"/>
    <w:rsid w:val="004A53F6"/>
    <w:rsid w:val="004A68E4"/>
    <w:rsid w:val="004A7EF6"/>
    <w:rsid w:val="004B11DF"/>
    <w:rsid w:val="004B34DD"/>
    <w:rsid w:val="004B410C"/>
    <w:rsid w:val="004B49C0"/>
    <w:rsid w:val="004B5553"/>
    <w:rsid w:val="004B700E"/>
    <w:rsid w:val="004C1395"/>
    <w:rsid w:val="004C5672"/>
    <w:rsid w:val="004D0386"/>
    <w:rsid w:val="004D11DA"/>
    <w:rsid w:val="004D5FCF"/>
    <w:rsid w:val="004E3578"/>
    <w:rsid w:val="004E618C"/>
    <w:rsid w:val="004E670F"/>
    <w:rsid w:val="004E7185"/>
    <w:rsid w:val="004F3398"/>
    <w:rsid w:val="00510CCB"/>
    <w:rsid w:val="005118A3"/>
    <w:rsid w:val="00512C66"/>
    <w:rsid w:val="005165C9"/>
    <w:rsid w:val="00523A65"/>
    <w:rsid w:val="00524CE0"/>
    <w:rsid w:val="005252A7"/>
    <w:rsid w:val="00526049"/>
    <w:rsid w:val="0052742F"/>
    <w:rsid w:val="00527790"/>
    <w:rsid w:val="00530414"/>
    <w:rsid w:val="0053238F"/>
    <w:rsid w:val="00532429"/>
    <w:rsid w:val="005333CA"/>
    <w:rsid w:val="00540660"/>
    <w:rsid w:val="00541D94"/>
    <w:rsid w:val="005437A0"/>
    <w:rsid w:val="00552602"/>
    <w:rsid w:val="0055441B"/>
    <w:rsid w:val="00554EE9"/>
    <w:rsid w:val="005553EF"/>
    <w:rsid w:val="005555D7"/>
    <w:rsid w:val="0056083B"/>
    <w:rsid w:val="00561803"/>
    <w:rsid w:val="00562275"/>
    <w:rsid w:val="00562AEF"/>
    <w:rsid w:val="005668D4"/>
    <w:rsid w:val="00571303"/>
    <w:rsid w:val="00583B26"/>
    <w:rsid w:val="00584FC3"/>
    <w:rsid w:val="00586476"/>
    <w:rsid w:val="00586565"/>
    <w:rsid w:val="005916CD"/>
    <w:rsid w:val="00591A57"/>
    <w:rsid w:val="00592488"/>
    <w:rsid w:val="00593998"/>
    <w:rsid w:val="00594D10"/>
    <w:rsid w:val="005A21B3"/>
    <w:rsid w:val="005A406A"/>
    <w:rsid w:val="005A7C45"/>
    <w:rsid w:val="005B0507"/>
    <w:rsid w:val="005B3BCD"/>
    <w:rsid w:val="005B436D"/>
    <w:rsid w:val="005B5B08"/>
    <w:rsid w:val="005C1F93"/>
    <w:rsid w:val="005C40EC"/>
    <w:rsid w:val="005C4274"/>
    <w:rsid w:val="005D0C10"/>
    <w:rsid w:val="005D10CF"/>
    <w:rsid w:val="005D317A"/>
    <w:rsid w:val="005D41A3"/>
    <w:rsid w:val="005D41C8"/>
    <w:rsid w:val="005E0046"/>
    <w:rsid w:val="005E09FE"/>
    <w:rsid w:val="005E40CE"/>
    <w:rsid w:val="005F2B16"/>
    <w:rsid w:val="005F6894"/>
    <w:rsid w:val="005F7FDD"/>
    <w:rsid w:val="00602AA8"/>
    <w:rsid w:val="006060F0"/>
    <w:rsid w:val="00606ED0"/>
    <w:rsid w:val="00607CBC"/>
    <w:rsid w:val="00607F58"/>
    <w:rsid w:val="00607FE9"/>
    <w:rsid w:val="006102A9"/>
    <w:rsid w:val="00610A23"/>
    <w:rsid w:val="00611E94"/>
    <w:rsid w:val="00616DC9"/>
    <w:rsid w:val="00621F92"/>
    <w:rsid w:val="00622142"/>
    <w:rsid w:val="00622F76"/>
    <w:rsid w:val="00631596"/>
    <w:rsid w:val="006323AA"/>
    <w:rsid w:val="00632434"/>
    <w:rsid w:val="006433AE"/>
    <w:rsid w:val="00643D6F"/>
    <w:rsid w:val="0064473B"/>
    <w:rsid w:val="006455A5"/>
    <w:rsid w:val="00645E9C"/>
    <w:rsid w:val="00652B90"/>
    <w:rsid w:val="0065387F"/>
    <w:rsid w:val="00653D42"/>
    <w:rsid w:val="00662157"/>
    <w:rsid w:val="0066337F"/>
    <w:rsid w:val="0066557C"/>
    <w:rsid w:val="00670C64"/>
    <w:rsid w:val="0067379F"/>
    <w:rsid w:val="006774A0"/>
    <w:rsid w:val="0068113D"/>
    <w:rsid w:val="00681D6A"/>
    <w:rsid w:val="006841D5"/>
    <w:rsid w:val="006901DA"/>
    <w:rsid w:val="00692E79"/>
    <w:rsid w:val="00693551"/>
    <w:rsid w:val="006935C3"/>
    <w:rsid w:val="00694C28"/>
    <w:rsid w:val="00695ECA"/>
    <w:rsid w:val="006968ED"/>
    <w:rsid w:val="00697987"/>
    <w:rsid w:val="006A0019"/>
    <w:rsid w:val="006B1A7B"/>
    <w:rsid w:val="006B2581"/>
    <w:rsid w:val="006B4006"/>
    <w:rsid w:val="006B45CE"/>
    <w:rsid w:val="006B5C9A"/>
    <w:rsid w:val="006B72E1"/>
    <w:rsid w:val="006D3358"/>
    <w:rsid w:val="006D3806"/>
    <w:rsid w:val="006D3C52"/>
    <w:rsid w:val="006D4990"/>
    <w:rsid w:val="006D5FD8"/>
    <w:rsid w:val="006E28C8"/>
    <w:rsid w:val="006E2EF5"/>
    <w:rsid w:val="006E6684"/>
    <w:rsid w:val="006F1401"/>
    <w:rsid w:val="006F1D67"/>
    <w:rsid w:val="006F3E8C"/>
    <w:rsid w:val="006F4016"/>
    <w:rsid w:val="006F5E6A"/>
    <w:rsid w:val="006F733D"/>
    <w:rsid w:val="007007A6"/>
    <w:rsid w:val="00700A89"/>
    <w:rsid w:val="0070546E"/>
    <w:rsid w:val="00706DC8"/>
    <w:rsid w:val="0070702A"/>
    <w:rsid w:val="0071047F"/>
    <w:rsid w:val="007108FE"/>
    <w:rsid w:val="0071311E"/>
    <w:rsid w:val="00716192"/>
    <w:rsid w:val="0071663A"/>
    <w:rsid w:val="007170FA"/>
    <w:rsid w:val="007171B1"/>
    <w:rsid w:val="007173B8"/>
    <w:rsid w:val="00720129"/>
    <w:rsid w:val="007208DC"/>
    <w:rsid w:val="00721A54"/>
    <w:rsid w:val="007225F2"/>
    <w:rsid w:val="0072346A"/>
    <w:rsid w:val="00725361"/>
    <w:rsid w:val="00731AE4"/>
    <w:rsid w:val="00733703"/>
    <w:rsid w:val="007445A5"/>
    <w:rsid w:val="007466AB"/>
    <w:rsid w:val="00746EF9"/>
    <w:rsid w:val="0075145E"/>
    <w:rsid w:val="00751B7E"/>
    <w:rsid w:val="00752C3C"/>
    <w:rsid w:val="00752EF8"/>
    <w:rsid w:val="007542E6"/>
    <w:rsid w:val="00755921"/>
    <w:rsid w:val="007629D3"/>
    <w:rsid w:val="00767D0E"/>
    <w:rsid w:val="0077395A"/>
    <w:rsid w:val="00774417"/>
    <w:rsid w:val="00781981"/>
    <w:rsid w:val="007824F8"/>
    <w:rsid w:val="00782D61"/>
    <w:rsid w:val="00783363"/>
    <w:rsid w:val="00783B05"/>
    <w:rsid w:val="00790FA6"/>
    <w:rsid w:val="00792D34"/>
    <w:rsid w:val="00793CE9"/>
    <w:rsid w:val="0079417C"/>
    <w:rsid w:val="00794616"/>
    <w:rsid w:val="007947F4"/>
    <w:rsid w:val="0079694F"/>
    <w:rsid w:val="007A16EE"/>
    <w:rsid w:val="007A303F"/>
    <w:rsid w:val="007A5381"/>
    <w:rsid w:val="007A7C5C"/>
    <w:rsid w:val="007B3DB9"/>
    <w:rsid w:val="007B614C"/>
    <w:rsid w:val="007B6A47"/>
    <w:rsid w:val="007C17D2"/>
    <w:rsid w:val="007D2BDE"/>
    <w:rsid w:val="007D418F"/>
    <w:rsid w:val="007E22D4"/>
    <w:rsid w:val="007E383A"/>
    <w:rsid w:val="007E6FFF"/>
    <w:rsid w:val="007F050B"/>
    <w:rsid w:val="007F243E"/>
    <w:rsid w:val="007F4477"/>
    <w:rsid w:val="007F582A"/>
    <w:rsid w:val="00800299"/>
    <w:rsid w:val="00803407"/>
    <w:rsid w:val="008047DE"/>
    <w:rsid w:val="008075FF"/>
    <w:rsid w:val="0081043E"/>
    <w:rsid w:val="00812231"/>
    <w:rsid w:val="008157F2"/>
    <w:rsid w:val="00816D4B"/>
    <w:rsid w:val="00830E37"/>
    <w:rsid w:val="00832FA0"/>
    <w:rsid w:val="00833827"/>
    <w:rsid w:val="00845365"/>
    <w:rsid w:val="008529CA"/>
    <w:rsid w:val="00853521"/>
    <w:rsid w:val="0085428D"/>
    <w:rsid w:val="008552E8"/>
    <w:rsid w:val="00855C51"/>
    <w:rsid w:val="00856AA9"/>
    <w:rsid w:val="008572D7"/>
    <w:rsid w:val="0085784F"/>
    <w:rsid w:val="008628F3"/>
    <w:rsid w:val="008655C0"/>
    <w:rsid w:val="008655ED"/>
    <w:rsid w:val="008675B1"/>
    <w:rsid w:val="00867993"/>
    <w:rsid w:val="008703A4"/>
    <w:rsid w:val="00871738"/>
    <w:rsid w:val="00881089"/>
    <w:rsid w:val="00881447"/>
    <w:rsid w:val="00883362"/>
    <w:rsid w:val="008833BB"/>
    <w:rsid w:val="00884F26"/>
    <w:rsid w:val="0088702D"/>
    <w:rsid w:val="008906D3"/>
    <w:rsid w:val="00891DAE"/>
    <w:rsid w:val="00895B3F"/>
    <w:rsid w:val="008A224F"/>
    <w:rsid w:val="008A51F5"/>
    <w:rsid w:val="008A7AE6"/>
    <w:rsid w:val="008B036B"/>
    <w:rsid w:val="008B1A45"/>
    <w:rsid w:val="008B40BA"/>
    <w:rsid w:val="008B643B"/>
    <w:rsid w:val="008B79A8"/>
    <w:rsid w:val="008B7B21"/>
    <w:rsid w:val="008C189E"/>
    <w:rsid w:val="008C5F40"/>
    <w:rsid w:val="008C6D73"/>
    <w:rsid w:val="008C7C25"/>
    <w:rsid w:val="008D3232"/>
    <w:rsid w:val="008D3C19"/>
    <w:rsid w:val="008D5130"/>
    <w:rsid w:val="008D5F3D"/>
    <w:rsid w:val="008D7E1D"/>
    <w:rsid w:val="008E0599"/>
    <w:rsid w:val="008E1230"/>
    <w:rsid w:val="008E1B85"/>
    <w:rsid w:val="008E2D3F"/>
    <w:rsid w:val="008E51C8"/>
    <w:rsid w:val="008E754F"/>
    <w:rsid w:val="008F338D"/>
    <w:rsid w:val="008F64D7"/>
    <w:rsid w:val="00903B08"/>
    <w:rsid w:val="009057D5"/>
    <w:rsid w:val="00906FD1"/>
    <w:rsid w:val="009105CA"/>
    <w:rsid w:val="009107DE"/>
    <w:rsid w:val="00912010"/>
    <w:rsid w:val="009120EB"/>
    <w:rsid w:val="00912169"/>
    <w:rsid w:val="00913C2E"/>
    <w:rsid w:val="009140F9"/>
    <w:rsid w:val="009147D0"/>
    <w:rsid w:val="00914BF5"/>
    <w:rsid w:val="009154C0"/>
    <w:rsid w:val="00917C90"/>
    <w:rsid w:val="0092037A"/>
    <w:rsid w:val="009246AD"/>
    <w:rsid w:val="0092784C"/>
    <w:rsid w:val="00930FA7"/>
    <w:rsid w:val="00933B2D"/>
    <w:rsid w:val="009340A3"/>
    <w:rsid w:val="009344AB"/>
    <w:rsid w:val="009350D5"/>
    <w:rsid w:val="009379C1"/>
    <w:rsid w:val="0094113D"/>
    <w:rsid w:val="0094613C"/>
    <w:rsid w:val="00947FA0"/>
    <w:rsid w:val="00951255"/>
    <w:rsid w:val="00952462"/>
    <w:rsid w:val="00953F95"/>
    <w:rsid w:val="0095711A"/>
    <w:rsid w:val="00962D0A"/>
    <w:rsid w:val="00965113"/>
    <w:rsid w:val="0096546B"/>
    <w:rsid w:val="009807DD"/>
    <w:rsid w:val="0098097A"/>
    <w:rsid w:val="00983681"/>
    <w:rsid w:val="00984B64"/>
    <w:rsid w:val="00985B8B"/>
    <w:rsid w:val="00987C03"/>
    <w:rsid w:val="009941FA"/>
    <w:rsid w:val="00994477"/>
    <w:rsid w:val="009A0468"/>
    <w:rsid w:val="009A0BE7"/>
    <w:rsid w:val="009A5C9E"/>
    <w:rsid w:val="009B0231"/>
    <w:rsid w:val="009B587A"/>
    <w:rsid w:val="009D1CAA"/>
    <w:rsid w:val="009D5986"/>
    <w:rsid w:val="009E009F"/>
    <w:rsid w:val="009E00AC"/>
    <w:rsid w:val="009E017A"/>
    <w:rsid w:val="009E04E8"/>
    <w:rsid w:val="009E4C31"/>
    <w:rsid w:val="009E5FE4"/>
    <w:rsid w:val="009E735E"/>
    <w:rsid w:val="009F0971"/>
    <w:rsid w:val="009F2E7E"/>
    <w:rsid w:val="009F5753"/>
    <w:rsid w:val="009F5E04"/>
    <w:rsid w:val="00A01834"/>
    <w:rsid w:val="00A02D1D"/>
    <w:rsid w:val="00A02D62"/>
    <w:rsid w:val="00A076D8"/>
    <w:rsid w:val="00A07E15"/>
    <w:rsid w:val="00A20EB5"/>
    <w:rsid w:val="00A24F56"/>
    <w:rsid w:val="00A269A8"/>
    <w:rsid w:val="00A30309"/>
    <w:rsid w:val="00A36E76"/>
    <w:rsid w:val="00A44701"/>
    <w:rsid w:val="00A46548"/>
    <w:rsid w:val="00A4785A"/>
    <w:rsid w:val="00A4790A"/>
    <w:rsid w:val="00A511B0"/>
    <w:rsid w:val="00A52BC1"/>
    <w:rsid w:val="00A536A5"/>
    <w:rsid w:val="00A53C36"/>
    <w:rsid w:val="00A5431A"/>
    <w:rsid w:val="00A55D57"/>
    <w:rsid w:val="00A560DB"/>
    <w:rsid w:val="00A56205"/>
    <w:rsid w:val="00A62069"/>
    <w:rsid w:val="00A626FF"/>
    <w:rsid w:val="00A63840"/>
    <w:rsid w:val="00A65162"/>
    <w:rsid w:val="00A652B3"/>
    <w:rsid w:val="00A663B5"/>
    <w:rsid w:val="00A70FF5"/>
    <w:rsid w:val="00A7111A"/>
    <w:rsid w:val="00A72FF3"/>
    <w:rsid w:val="00A7433E"/>
    <w:rsid w:val="00A74516"/>
    <w:rsid w:val="00A7491C"/>
    <w:rsid w:val="00A764EF"/>
    <w:rsid w:val="00A8150A"/>
    <w:rsid w:val="00A82FEB"/>
    <w:rsid w:val="00A83879"/>
    <w:rsid w:val="00A83B15"/>
    <w:rsid w:val="00A86049"/>
    <w:rsid w:val="00A8743D"/>
    <w:rsid w:val="00A87916"/>
    <w:rsid w:val="00A90DE5"/>
    <w:rsid w:val="00A91394"/>
    <w:rsid w:val="00A9155E"/>
    <w:rsid w:val="00A933D1"/>
    <w:rsid w:val="00A94765"/>
    <w:rsid w:val="00A94DC3"/>
    <w:rsid w:val="00A95D27"/>
    <w:rsid w:val="00A96E93"/>
    <w:rsid w:val="00AA06E5"/>
    <w:rsid w:val="00AA1CEB"/>
    <w:rsid w:val="00AA5ACE"/>
    <w:rsid w:val="00AA7D1C"/>
    <w:rsid w:val="00AB0BEE"/>
    <w:rsid w:val="00AB1FEC"/>
    <w:rsid w:val="00AB34C5"/>
    <w:rsid w:val="00AB371A"/>
    <w:rsid w:val="00AB6649"/>
    <w:rsid w:val="00AB740E"/>
    <w:rsid w:val="00AC0766"/>
    <w:rsid w:val="00AC2C38"/>
    <w:rsid w:val="00AC5087"/>
    <w:rsid w:val="00AC6375"/>
    <w:rsid w:val="00AD248F"/>
    <w:rsid w:val="00AD3286"/>
    <w:rsid w:val="00AE10AB"/>
    <w:rsid w:val="00AE1C21"/>
    <w:rsid w:val="00AE2560"/>
    <w:rsid w:val="00AE3838"/>
    <w:rsid w:val="00AE4E6F"/>
    <w:rsid w:val="00AE7769"/>
    <w:rsid w:val="00AF1D65"/>
    <w:rsid w:val="00AF3D39"/>
    <w:rsid w:val="00AF6BB0"/>
    <w:rsid w:val="00AF7F6A"/>
    <w:rsid w:val="00B00B33"/>
    <w:rsid w:val="00B05A88"/>
    <w:rsid w:val="00B10100"/>
    <w:rsid w:val="00B1038A"/>
    <w:rsid w:val="00B10FFA"/>
    <w:rsid w:val="00B14006"/>
    <w:rsid w:val="00B20A90"/>
    <w:rsid w:val="00B25431"/>
    <w:rsid w:val="00B27ABF"/>
    <w:rsid w:val="00B330D1"/>
    <w:rsid w:val="00B33F29"/>
    <w:rsid w:val="00B40175"/>
    <w:rsid w:val="00B4320F"/>
    <w:rsid w:val="00B43522"/>
    <w:rsid w:val="00B509E0"/>
    <w:rsid w:val="00B50C49"/>
    <w:rsid w:val="00B52788"/>
    <w:rsid w:val="00B52CEF"/>
    <w:rsid w:val="00B55909"/>
    <w:rsid w:val="00B62FA2"/>
    <w:rsid w:val="00B72103"/>
    <w:rsid w:val="00B72BC8"/>
    <w:rsid w:val="00B75C76"/>
    <w:rsid w:val="00B7618D"/>
    <w:rsid w:val="00B76EA2"/>
    <w:rsid w:val="00B77C96"/>
    <w:rsid w:val="00B8309F"/>
    <w:rsid w:val="00B84A80"/>
    <w:rsid w:val="00B85A84"/>
    <w:rsid w:val="00B86017"/>
    <w:rsid w:val="00B90847"/>
    <w:rsid w:val="00B91B05"/>
    <w:rsid w:val="00B9523E"/>
    <w:rsid w:val="00B97A59"/>
    <w:rsid w:val="00B97BC0"/>
    <w:rsid w:val="00BA35FF"/>
    <w:rsid w:val="00BA5221"/>
    <w:rsid w:val="00BA598B"/>
    <w:rsid w:val="00BA61A3"/>
    <w:rsid w:val="00BA7FB5"/>
    <w:rsid w:val="00BB112B"/>
    <w:rsid w:val="00BB2623"/>
    <w:rsid w:val="00BB32C2"/>
    <w:rsid w:val="00BC23B8"/>
    <w:rsid w:val="00BC2A32"/>
    <w:rsid w:val="00BC4601"/>
    <w:rsid w:val="00BC5E97"/>
    <w:rsid w:val="00BC6109"/>
    <w:rsid w:val="00BC6CFB"/>
    <w:rsid w:val="00BC6F3D"/>
    <w:rsid w:val="00BC7F80"/>
    <w:rsid w:val="00BD2C44"/>
    <w:rsid w:val="00BD30C7"/>
    <w:rsid w:val="00BD6FE3"/>
    <w:rsid w:val="00BE0009"/>
    <w:rsid w:val="00BE227A"/>
    <w:rsid w:val="00BE5B91"/>
    <w:rsid w:val="00BF09C3"/>
    <w:rsid w:val="00BF47B8"/>
    <w:rsid w:val="00BF632F"/>
    <w:rsid w:val="00BF6ECB"/>
    <w:rsid w:val="00C051E9"/>
    <w:rsid w:val="00C05715"/>
    <w:rsid w:val="00C10EE0"/>
    <w:rsid w:val="00C11529"/>
    <w:rsid w:val="00C12556"/>
    <w:rsid w:val="00C129C0"/>
    <w:rsid w:val="00C16BE3"/>
    <w:rsid w:val="00C354D7"/>
    <w:rsid w:val="00C41093"/>
    <w:rsid w:val="00C411F9"/>
    <w:rsid w:val="00C42B4D"/>
    <w:rsid w:val="00C42DBB"/>
    <w:rsid w:val="00C43C9E"/>
    <w:rsid w:val="00C45BBA"/>
    <w:rsid w:val="00C46766"/>
    <w:rsid w:val="00C53150"/>
    <w:rsid w:val="00C60D85"/>
    <w:rsid w:val="00C6170A"/>
    <w:rsid w:val="00C63F58"/>
    <w:rsid w:val="00C67B28"/>
    <w:rsid w:val="00C67F3B"/>
    <w:rsid w:val="00C70428"/>
    <w:rsid w:val="00C70F4B"/>
    <w:rsid w:val="00C71B4E"/>
    <w:rsid w:val="00C74734"/>
    <w:rsid w:val="00C75E3B"/>
    <w:rsid w:val="00C761B1"/>
    <w:rsid w:val="00C777B3"/>
    <w:rsid w:val="00C81FD4"/>
    <w:rsid w:val="00C90CD9"/>
    <w:rsid w:val="00C91E96"/>
    <w:rsid w:val="00CA0DA2"/>
    <w:rsid w:val="00CA2109"/>
    <w:rsid w:val="00CA43BF"/>
    <w:rsid w:val="00CA5CA2"/>
    <w:rsid w:val="00CA5FA6"/>
    <w:rsid w:val="00CA6C09"/>
    <w:rsid w:val="00CA701A"/>
    <w:rsid w:val="00CA72F1"/>
    <w:rsid w:val="00CB194C"/>
    <w:rsid w:val="00CB791B"/>
    <w:rsid w:val="00CB7A46"/>
    <w:rsid w:val="00CC3133"/>
    <w:rsid w:val="00CC321E"/>
    <w:rsid w:val="00CC7CCC"/>
    <w:rsid w:val="00CD6873"/>
    <w:rsid w:val="00CE0581"/>
    <w:rsid w:val="00CE0901"/>
    <w:rsid w:val="00CE099C"/>
    <w:rsid w:val="00CE14B0"/>
    <w:rsid w:val="00CE3A2B"/>
    <w:rsid w:val="00CE5083"/>
    <w:rsid w:val="00CE5508"/>
    <w:rsid w:val="00CE6DF6"/>
    <w:rsid w:val="00CF1381"/>
    <w:rsid w:val="00CF28B0"/>
    <w:rsid w:val="00CF2929"/>
    <w:rsid w:val="00CF4E83"/>
    <w:rsid w:val="00CF6A05"/>
    <w:rsid w:val="00D03691"/>
    <w:rsid w:val="00D06E24"/>
    <w:rsid w:val="00D13C53"/>
    <w:rsid w:val="00D216C0"/>
    <w:rsid w:val="00D236BE"/>
    <w:rsid w:val="00D23EEF"/>
    <w:rsid w:val="00D2424D"/>
    <w:rsid w:val="00D27250"/>
    <w:rsid w:val="00D3004B"/>
    <w:rsid w:val="00D321D3"/>
    <w:rsid w:val="00D322C7"/>
    <w:rsid w:val="00D32E24"/>
    <w:rsid w:val="00D3790E"/>
    <w:rsid w:val="00D40624"/>
    <w:rsid w:val="00D41CFD"/>
    <w:rsid w:val="00D469A0"/>
    <w:rsid w:val="00D5334B"/>
    <w:rsid w:val="00D53AE1"/>
    <w:rsid w:val="00D6045C"/>
    <w:rsid w:val="00D60DCA"/>
    <w:rsid w:val="00D62381"/>
    <w:rsid w:val="00D65035"/>
    <w:rsid w:val="00D67083"/>
    <w:rsid w:val="00D70704"/>
    <w:rsid w:val="00D729E1"/>
    <w:rsid w:val="00D7548C"/>
    <w:rsid w:val="00D75E30"/>
    <w:rsid w:val="00D77252"/>
    <w:rsid w:val="00D802CD"/>
    <w:rsid w:val="00D81F80"/>
    <w:rsid w:val="00D822DC"/>
    <w:rsid w:val="00D8632F"/>
    <w:rsid w:val="00D90298"/>
    <w:rsid w:val="00D91EF5"/>
    <w:rsid w:val="00D93D0A"/>
    <w:rsid w:val="00D97EF7"/>
    <w:rsid w:val="00DA043F"/>
    <w:rsid w:val="00DA6991"/>
    <w:rsid w:val="00DA728C"/>
    <w:rsid w:val="00DB2AE4"/>
    <w:rsid w:val="00DB31A6"/>
    <w:rsid w:val="00DB38E6"/>
    <w:rsid w:val="00DB3F16"/>
    <w:rsid w:val="00DB4AFA"/>
    <w:rsid w:val="00DB4BA3"/>
    <w:rsid w:val="00DB57E4"/>
    <w:rsid w:val="00DB605B"/>
    <w:rsid w:val="00DC0CA8"/>
    <w:rsid w:val="00DC15AA"/>
    <w:rsid w:val="00DC1B32"/>
    <w:rsid w:val="00DC1EAA"/>
    <w:rsid w:val="00DC2143"/>
    <w:rsid w:val="00DC7CE0"/>
    <w:rsid w:val="00DD1896"/>
    <w:rsid w:val="00DD26F4"/>
    <w:rsid w:val="00DD6DBB"/>
    <w:rsid w:val="00DE15A5"/>
    <w:rsid w:val="00DE23A4"/>
    <w:rsid w:val="00DE417B"/>
    <w:rsid w:val="00DE77F4"/>
    <w:rsid w:val="00DF570D"/>
    <w:rsid w:val="00E0018A"/>
    <w:rsid w:val="00E01C22"/>
    <w:rsid w:val="00E02498"/>
    <w:rsid w:val="00E024A9"/>
    <w:rsid w:val="00E0373C"/>
    <w:rsid w:val="00E04C19"/>
    <w:rsid w:val="00E069B4"/>
    <w:rsid w:val="00E074F2"/>
    <w:rsid w:val="00E111E4"/>
    <w:rsid w:val="00E15DA1"/>
    <w:rsid w:val="00E15E91"/>
    <w:rsid w:val="00E16342"/>
    <w:rsid w:val="00E16DD3"/>
    <w:rsid w:val="00E26208"/>
    <w:rsid w:val="00E279F8"/>
    <w:rsid w:val="00E32E1B"/>
    <w:rsid w:val="00E32F48"/>
    <w:rsid w:val="00E36A55"/>
    <w:rsid w:val="00E37BB1"/>
    <w:rsid w:val="00E37D1A"/>
    <w:rsid w:val="00E4443D"/>
    <w:rsid w:val="00E46572"/>
    <w:rsid w:val="00E465A9"/>
    <w:rsid w:val="00E46B1C"/>
    <w:rsid w:val="00E5040E"/>
    <w:rsid w:val="00E5162D"/>
    <w:rsid w:val="00E51AB7"/>
    <w:rsid w:val="00E52FD9"/>
    <w:rsid w:val="00E534DA"/>
    <w:rsid w:val="00E5360A"/>
    <w:rsid w:val="00E53E65"/>
    <w:rsid w:val="00E56FD5"/>
    <w:rsid w:val="00E57DAD"/>
    <w:rsid w:val="00E60695"/>
    <w:rsid w:val="00E608AB"/>
    <w:rsid w:val="00E60F75"/>
    <w:rsid w:val="00E61906"/>
    <w:rsid w:val="00E62C97"/>
    <w:rsid w:val="00E63DFC"/>
    <w:rsid w:val="00E7156F"/>
    <w:rsid w:val="00E726F4"/>
    <w:rsid w:val="00E73A22"/>
    <w:rsid w:val="00E82784"/>
    <w:rsid w:val="00E859DE"/>
    <w:rsid w:val="00E90DAD"/>
    <w:rsid w:val="00E91482"/>
    <w:rsid w:val="00E96302"/>
    <w:rsid w:val="00E96BE9"/>
    <w:rsid w:val="00E96E74"/>
    <w:rsid w:val="00E97077"/>
    <w:rsid w:val="00EA033D"/>
    <w:rsid w:val="00EA5C3E"/>
    <w:rsid w:val="00EA634A"/>
    <w:rsid w:val="00EB32BD"/>
    <w:rsid w:val="00EB5786"/>
    <w:rsid w:val="00EB6308"/>
    <w:rsid w:val="00EC1AFC"/>
    <w:rsid w:val="00EC25B3"/>
    <w:rsid w:val="00EC31DE"/>
    <w:rsid w:val="00EC61CF"/>
    <w:rsid w:val="00EC63E2"/>
    <w:rsid w:val="00EC75A7"/>
    <w:rsid w:val="00ED0565"/>
    <w:rsid w:val="00ED11CE"/>
    <w:rsid w:val="00ED1AA9"/>
    <w:rsid w:val="00ED296D"/>
    <w:rsid w:val="00ED2C92"/>
    <w:rsid w:val="00ED70A1"/>
    <w:rsid w:val="00ED7E0B"/>
    <w:rsid w:val="00EE36FA"/>
    <w:rsid w:val="00EE7E8E"/>
    <w:rsid w:val="00EF3648"/>
    <w:rsid w:val="00EF386F"/>
    <w:rsid w:val="00F00958"/>
    <w:rsid w:val="00F016E1"/>
    <w:rsid w:val="00F02AB3"/>
    <w:rsid w:val="00F04121"/>
    <w:rsid w:val="00F054C4"/>
    <w:rsid w:val="00F06EE1"/>
    <w:rsid w:val="00F118A2"/>
    <w:rsid w:val="00F134F5"/>
    <w:rsid w:val="00F15182"/>
    <w:rsid w:val="00F1658B"/>
    <w:rsid w:val="00F16FBD"/>
    <w:rsid w:val="00F1789A"/>
    <w:rsid w:val="00F2154C"/>
    <w:rsid w:val="00F26B34"/>
    <w:rsid w:val="00F32E20"/>
    <w:rsid w:val="00F372BE"/>
    <w:rsid w:val="00F414A9"/>
    <w:rsid w:val="00F41856"/>
    <w:rsid w:val="00F42CB9"/>
    <w:rsid w:val="00F448EE"/>
    <w:rsid w:val="00F44DD7"/>
    <w:rsid w:val="00F45956"/>
    <w:rsid w:val="00F45C00"/>
    <w:rsid w:val="00F464D5"/>
    <w:rsid w:val="00F46AC8"/>
    <w:rsid w:val="00F47B85"/>
    <w:rsid w:val="00F50A5D"/>
    <w:rsid w:val="00F53725"/>
    <w:rsid w:val="00F53D89"/>
    <w:rsid w:val="00F53F36"/>
    <w:rsid w:val="00F5589A"/>
    <w:rsid w:val="00F5645C"/>
    <w:rsid w:val="00F57DEE"/>
    <w:rsid w:val="00F65194"/>
    <w:rsid w:val="00F66824"/>
    <w:rsid w:val="00F6783A"/>
    <w:rsid w:val="00F67DFB"/>
    <w:rsid w:val="00F7139A"/>
    <w:rsid w:val="00F73E90"/>
    <w:rsid w:val="00F74491"/>
    <w:rsid w:val="00F75323"/>
    <w:rsid w:val="00F771E6"/>
    <w:rsid w:val="00F81122"/>
    <w:rsid w:val="00F8248F"/>
    <w:rsid w:val="00F83A48"/>
    <w:rsid w:val="00F84733"/>
    <w:rsid w:val="00F87108"/>
    <w:rsid w:val="00F906D6"/>
    <w:rsid w:val="00F95CCD"/>
    <w:rsid w:val="00FA5A81"/>
    <w:rsid w:val="00FA79F6"/>
    <w:rsid w:val="00FB01F0"/>
    <w:rsid w:val="00FB34D5"/>
    <w:rsid w:val="00FB45E5"/>
    <w:rsid w:val="00FB69E6"/>
    <w:rsid w:val="00FB6E19"/>
    <w:rsid w:val="00FB6EEE"/>
    <w:rsid w:val="00FB7ED1"/>
    <w:rsid w:val="00FC2069"/>
    <w:rsid w:val="00FC6260"/>
    <w:rsid w:val="00FC70DE"/>
    <w:rsid w:val="00FC7901"/>
    <w:rsid w:val="00FD13BF"/>
    <w:rsid w:val="00FD4849"/>
    <w:rsid w:val="00FD51CF"/>
    <w:rsid w:val="00FE24A2"/>
    <w:rsid w:val="00FE2A05"/>
    <w:rsid w:val="00FE32D7"/>
    <w:rsid w:val="00FE3C99"/>
    <w:rsid w:val="00FE4111"/>
    <w:rsid w:val="00FE6219"/>
    <w:rsid w:val="00FE7830"/>
    <w:rsid w:val="00FF14A4"/>
    <w:rsid w:val="00FF2D4B"/>
    <w:rsid w:val="00FF32FB"/>
    <w:rsid w:val="00FF604E"/>
    <w:rsid w:val="00FF73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3959BE"/>
  <w15:docId w15:val="{5A2D3D19-D881-4188-B2C6-77C6EC1FD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New York" w:eastAsia="宋体" w:hAnsi="New York"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after="200"/>
      <w:jc w:val="both"/>
    </w:pPr>
    <w:rPr>
      <w:rFonts w:ascii="Times" w:hAnsi="Time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rPr>
      <w:color w:val="800080"/>
      <w:u w:val="single"/>
    </w:rPr>
  </w:style>
  <w:style w:type="paragraph" w:styleId="a4">
    <w:name w:val="Body Text"/>
    <w:basedOn w:val="a"/>
    <w:pPr>
      <w:jc w:val="center"/>
    </w:pPr>
    <w:rPr>
      <w:b/>
      <w:sz w:val="40"/>
    </w:rPr>
  </w:style>
  <w:style w:type="paragraph" w:styleId="a5">
    <w:name w:val="footnote text"/>
    <w:basedOn w:val="a"/>
    <w:next w:val="TFReferencesSection"/>
    <w:semiHidden/>
  </w:style>
  <w:style w:type="paragraph" w:customStyle="1" w:styleId="TFReferencesSection">
    <w:name w:val="TF_References_Section"/>
    <w:basedOn w:val="a"/>
    <w:pPr>
      <w:spacing w:line="480" w:lineRule="auto"/>
      <w:ind w:firstLine="187"/>
    </w:pPr>
  </w:style>
  <w:style w:type="paragraph" w:customStyle="1" w:styleId="TAMainText">
    <w:name w:val="TA_Main_Text"/>
    <w:basedOn w:val="a"/>
    <w:link w:val="TAMainTextChar"/>
    <w:pPr>
      <w:spacing w:after="0" w:line="480" w:lineRule="auto"/>
      <w:ind w:firstLine="202"/>
    </w:pPr>
  </w:style>
  <w:style w:type="paragraph" w:customStyle="1" w:styleId="BATitle">
    <w:name w:val="BA_Title"/>
    <w:basedOn w:val="a"/>
    <w:next w:val="BBAuthorName"/>
    <w:pPr>
      <w:spacing w:before="720" w:after="360" w:line="480" w:lineRule="auto"/>
      <w:jc w:val="center"/>
    </w:pPr>
    <w:rPr>
      <w:rFonts w:ascii="Times New Roman" w:hAnsi="Times New Roman"/>
      <w:sz w:val="44"/>
    </w:rPr>
  </w:style>
  <w:style w:type="paragraph" w:customStyle="1" w:styleId="BBAuthorName">
    <w:name w:val="BB_Author_Name"/>
    <w:basedOn w:val="a"/>
    <w:next w:val="BCAuthorAddress"/>
    <w:pPr>
      <w:spacing w:after="240" w:line="480" w:lineRule="auto"/>
      <w:jc w:val="center"/>
    </w:pPr>
    <w:rPr>
      <w:i/>
    </w:rPr>
  </w:style>
  <w:style w:type="paragraph" w:customStyle="1" w:styleId="BCAuthorAddress">
    <w:name w:val="BC_Author_Address"/>
    <w:basedOn w:val="a"/>
    <w:next w:val="BIEmailAddress"/>
    <w:pPr>
      <w:spacing w:after="240" w:line="480" w:lineRule="auto"/>
      <w:jc w:val="center"/>
    </w:pPr>
  </w:style>
  <w:style w:type="paragraph" w:customStyle="1" w:styleId="BIEmailAddress">
    <w:name w:val="BI_Email_Address"/>
    <w:basedOn w:val="a"/>
    <w:next w:val="AIReceivedDate"/>
    <w:pPr>
      <w:spacing w:line="480" w:lineRule="auto"/>
    </w:pPr>
  </w:style>
  <w:style w:type="paragraph" w:customStyle="1" w:styleId="AIReceivedDate">
    <w:name w:val="AI_Received_Date"/>
    <w:basedOn w:val="a"/>
    <w:next w:val="BDAbstract"/>
    <w:pPr>
      <w:spacing w:after="240" w:line="480" w:lineRule="auto"/>
    </w:pPr>
    <w:rPr>
      <w:b/>
    </w:rPr>
  </w:style>
  <w:style w:type="paragraph" w:customStyle="1" w:styleId="BDAbstract">
    <w:name w:val="BD_Abstract"/>
    <w:basedOn w:val="a"/>
    <w:next w:val="TAMainText"/>
    <w:pPr>
      <w:spacing w:before="360" w:after="360" w:line="480" w:lineRule="auto"/>
    </w:pPr>
  </w:style>
  <w:style w:type="paragraph" w:customStyle="1" w:styleId="TDAcknowledgments">
    <w:name w:val="TD_Acknowledgments"/>
    <w:basedOn w:val="a"/>
    <w:next w:val="a"/>
    <w:pPr>
      <w:spacing w:before="200" w:line="480" w:lineRule="auto"/>
      <w:ind w:firstLine="202"/>
    </w:pPr>
  </w:style>
  <w:style w:type="paragraph" w:customStyle="1" w:styleId="TESupportingInformation">
    <w:name w:val="TE_Supporting_Information"/>
    <w:basedOn w:val="a"/>
    <w:next w:val="a"/>
    <w:pPr>
      <w:spacing w:line="480" w:lineRule="auto"/>
      <w:ind w:firstLine="187"/>
    </w:pPr>
  </w:style>
  <w:style w:type="paragraph" w:customStyle="1" w:styleId="VCSchemeTitle">
    <w:name w:val="VC_Scheme_Title"/>
    <w:basedOn w:val="a"/>
    <w:next w:val="a"/>
    <w:pPr>
      <w:spacing w:line="480" w:lineRule="auto"/>
    </w:pPr>
  </w:style>
  <w:style w:type="paragraph" w:customStyle="1" w:styleId="VDTableTitle">
    <w:name w:val="VD_Table_Title"/>
    <w:basedOn w:val="a"/>
    <w:next w:val="a"/>
    <w:pPr>
      <w:spacing w:line="480" w:lineRule="auto"/>
    </w:pPr>
  </w:style>
  <w:style w:type="paragraph" w:customStyle="1" w:styleId="VAFigureCaption">
    <w:name w:val="VA_Figure_Caption"/>
    <w:basedOn w:val="a"/>
    <w:next w:val="a"/>
    <w:pPr>
      <w:spacing w:line="480" w:lineRule="auto"/>
    </w:pPr>
  </w:style>
  <w:style w:type="paragraph" w:customStyle="1" w:styleId="VBChartTitle">
    <w:name w:val="VB_Chart_Title"/>
    <w:basedOn w:val="a"/>
    <w:next w:val="a"/>
    <w:pPr>
      <w:spacing w:line="480" w:lineRule="auto"/>
    </w:pPr>
  </w:style>
  <w:style w:type="paragraph" w:customStyle="1" w:styleId="FETableFootnote">
    <w:name w:val="FE_Table_Footnote"/>
    <w:basedOn w:val="a"/>
    <w:next w:val="a"/>
    <w:pPr>
      <w:ind w:firstLine="187"/>
    </w:pPr>
  </w:style>
  <w:style w:type="paragraph" w:customStyle="1" w:styleId="FCChartFootnote">
    <w:name w:val="FC_Chart_Footnote"/>
    <w:basedOn w:val="a"/>
    <w:next w:val="a"/>
    <w:pPr>
      <w:ind w:firstLine="187"/>
    </w:pPr>
  </w:style>
  <w:style w:type="paragraph" w:customStyle="1" w:styleId="FDSchemeFootnote">
    <w:name w:val="FD_Scheme_Footnote"/>
    <w:basedOn w:val="a"/>
    <w:next w:val="a"/>
    <w:pPr>
      <w:ind w:firstLine="187"/>
    </w:pPr>
  </w:style>
  <w:style w:type="paragraph" w:customStyle="1" w:styleId="TCTableBody">
    <w:name w:val="TC_Table_Body"/>
    <w:basedOn w:val="a"/>
  </w:style>
  <w:style w:type="paragraph" w:customStyle="1" w:styleId="AFTitleRunningHead">
    <w:name w:val="AF_Title_Running_Head"/>
    <w:basedOn w:val="a"/>
    <w:next w:val="TAMainText"/>
    <w:pPr>
      <w:spacing w:line="480" w:lineRule="auto"/>
    </w:pPr>
  </w:style>
  <w:style w:type="paragraph" w:customStyle="1" w:styleId="BEAuthorBiography">
    <w:name w:val="BE_Author_Biography"/>
    <w:basedOn w:val="a"/>
    <w:pPr>
      <w:spacing w:line="480" w:lineRule="auto"/>
    </w:pPr>
  </w:style>
  <w:style w:type="paragraph" w:customStyle="1" w:styleId="FACorrespondingAuthorFootnote">
    <w:name w:val="FA_Corresponding_Author_Footnote"/>
    <w:basedOn w:val="a"/>
    <w:next w:val="TAMainText"/>
    <w:pPr>
      <w:spacing w:line="480" w:lineRule="auto"/>
    </w:pPr>
  </w:style>
  <w:style w:type="paragraph" w:customStyle="1" w:styleId="SNSynopsisTOC">
    <w:name w:val="SN_Synopsis_TOC"/>
    <w:basedOn w:val="a"/>
    <w:pPr>
      <w:spacing w:line="480" w:lineRule="auto"/>
    </w:pPr>
  </w:style>
  <w:style w:type="character" w:styleId="a6">
    <w:name w:val="Hyperlink"/>
    <w:rPr>
      <w:color w:val="0000FF"/>
      <w:u w:val="single"/>
    </w:rPr>
  </w:style>
  <w:style w:type="paragraph" w:styleId="a7">
    <w:name w:val="footer"/>
    <w:basedOn w:val="a"/>
    <w:pPr>
      <w:tabs>
        <w:tab w:val="center" w:pos="4320"/>
        <w:tab w:val="right" w:pos="8640"/>
      </w:tabs>
    </w:pPr>
  </w:style>
  <w:style w:type="paragraph" w:customStyle="1" w:styleId="BGKeywords">
    <w:name w:val="BG_Keywords"/>
    <w:basedOn w:val="a"/>
    <w:pPr>
      <w:spacing w:line="480" w:lineRule="auto"/>
    </w:pPr>
  </w:style>
  <w:style w:type="paragraph" w:customStyle="1" w:styleId="BHBriefs">
    <w:name w:val="BH_Briefs"/>
    <w:basedOn w:val="a"/>
    <w:pPr>
      <w:spacing w:line="480" w:lineRule="auto"/>
    </w:pPr>
  </w:style>
  <w:style w:type="character" w:styleId="a8">
    <w:name w:val="page number"/>
    <w:basedOn w:val="a0"/>
  </w:style>
  <w:style w:type="paragraph" w:styleId="a9">
    <w:name w:val="Balloon Text"/>
    <w:basedOn w:val="a"/>
    <w:semiHidden/>
    <w:rsid w:val="00E96302"/>
    <w:rPr>
      <w:rFonts w:ascii="Tahoma" w:hAnsi="Tahoma" w:cs="Tahoma"/>
      <w:sz w:val="16"/>
      <w:szCs w:val="16"/>
    </w:rPr>
  </w:style>
  <w:style w:type="paragraph" w:customStyle="1" w:styleId="StyleFACorrespondingAuthorFootnote7pt">
    <w:name w:val="Style FA_Corresponding_Author_Footnote + 7 pt"/>
    <w:basedOn w:val="a"/>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a"/>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sz w:val="24"/>
      <w:szCs w:val="24"/>
    </w:rPr>
  </w:style>
  <w:style w:type="character" w:styleId="aa">
    <w:name w:val="Placeholder Text"/>
    <w:basedOn w:val="a0"/>
    <w:uiPriority w:val="99"/>
    <w:semiHidden/>
    <w:rsid w:val="0085428D"/>
    <w:rPr>
      <w:color w:val="808080"/>
    </w:rPr>
  </w:style>
  <w:style w:type="table" w:styleId="ab">
    <w:name w:val="Table Grid"/>
    <w:basedOn w:val="a1"/>
    <w:rsid w:val="002D3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Char"/>
    <w:rsid w:val="0028203D"/>
    <w:pPr>
      <w:spacing w:after="0"/>
      <w:jc w:val="center"/>
    </w:pPr>
    <w:rPr>
      <w:rFonts w:cs="Times"/>
      <w:noProof/>
    </w:rPr>
  </w:style>
  <w:style w:type="character" w:customStyle="1" w:styleId="TAMainTextChar">
    <w:name w:val="TA_Main_Text Char"/>
    <w:basedOn w:val="a0"/>
    <w:link w:val="TAMainText"/>
    <w:rsid w:val="0028203D"/>
    <w:rPr>
      <w:rFonts w:ascii="Times" w:hAnsi="Times"/>
      <w:sz w:val="24"/>
    </w:rPr>
  </w:style>
  <w:style w:type="character" w:customStyle="1" w:styleId="EndNoteBibliographyTitleChar">
    <w:name w:val="EndNote Bibliography Title Char"/>
    <w:basedOn w:val="TAMainTextChar"/>
    <w:link w:val="EndNoteBibliographyTitle"/>
    <w:rsid w:val="0028203D"/>
    <w:rPr>
      <w:rFonts w:ascii="Times" w:hAnsi="Times" w:cs="Times"/>
      <w:noProof/>
      <w:sz w:val="24"/>
    </w:rPr>
  </w:style>
  <w:style w:type="paragraph" w:customStyle="1" w:styleId="EndNoteBibliography">
    <w:name w:val="EndNote Bibliography"/>
    <w:basedOn w:val="a"/>
    <w:link w:val="EndNoteBibliographyChar"/>
    <w:rsid w:val="0028203D"/>
    <w:pPr>
      <w:jc w:val="left"/>
    </w:pPr>
    <w:rPr>
      <w:rFonts w:cs="Times"/>
      <w:noProof/>
    </w:rPr>
  </w:style>
  <w:style w:type="character" w:customStyle="1" w:styleId="EndNoteBibliographyChar">
    <w:name w:val="EndNote Bibliography Char"/>
    <w:basedOn w:val="TAMainTextChar"/>
    <w:link w:val="EndNoteBibliography"/>
    <w:rsid w:val="0028203D"/>
    <w:rPr>
      <w:rFonts w:ascii="Times" w:hAnsi="Times" w:cs="Times"/>
      <w:noProof/>
      <w:sz w:val="24"/>
    </w:rPr>
  </w:style>
  <w:style w:type="paragraph" w:styleId="ac">
    <w:name w:val="header"/>
    <w:basedOn w:val="a"/>
    <w:link w:val="ad"/>
    <w:unhideWhenUsed/>
    <w:rsid w:val="00CA5CA2"/>
    <w:pPr>
      <w:tabs>
        <w:tab w:val="center" w:pos="4680"/>
        <w:tab w:val="right" w:pos="9360"/>
      </w:tabs>
      <w:spacing w:after="0"/>
    </w:pPr>
  </w:style>
  <w:style w:type="character" w:customStyle="1" w:styleId="ad">
    <w:name w:val="页眉 字符"/>
    <w:basedOn w:val="a0"/>
    <w:link w:val="ac"/>
    <w:rsid w:val="00CA5CA2"/>
    <w:rPr>
      <w:rFonts w:ascii="Times"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975765">
      <w:bodyDiv w:val="1"/>
      <w:marLeft w:val="0"/>
      <w:marRight w:val="0"/>
      <w:marTop w:val="0"/>
      <w:marBottom w:val="0"/>
      <w:divBdr>
        <w:top w:val="none" w:sz="0" w:space="0" w:color="auto"/>
        <w:left w:val="none" w:sz="0" w:space="0" w:color="auto"/>
        <w:bottom w:val="none" w:sz="0" w:space="0" w:color="auto"/>
        <w:right w:val="none" w:sz="0" w:space="0" w:color="auto"/>
      </w:divBdr>
    </w:div>
    <w:div w:id="1849518003">
      <w:bodyDiv w:val="1"/>
      <w:marLeft w:val="0"/>
      <w:marRight w:val="0"/>
      <w:marTop w:val="0"/>
      <w:marBottom w:val="0"/>
      <w:divBdr>
        <w:top w:val="none" w:sz="0" w:space="0" w:color="auto"/>
        <w:left w:val="none" w:sz="0" w:space="0" w:color="auto"/>
        <w:bottom w:val="none" w:sz="0" w:space="0" w:color="auto"/>
        <w:right w:val="none" w:sz="0" w:space="0" w:color="auto"/>
      </w:divBdr>
    </w:div>
    <w:div w:id="188562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wmf"/><Relationship Id="rId18" Type="http://schemas.openxmlformats.org/officeDocument/2006/relationships/image" Target="media/image8.sv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oleObject" Target="embeddings/oleObject4.bin"/><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3.sv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oleObject" Target="embeddings/oleObject1.bin"/><Relationship Id="rId19" Type="http://schemas.openxmlformats.org/officeDocument/2006/relationships/image" Target="media/image9.w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image" Target="media/image11.svg"/><Relationship Id="rId27" Type="http://schemas.openxmlformats.org/officeDocument/2006/relationships/footer" Target="footer1.xml"/><Relationship Id="rId3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acstemplate_msw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79284-9E5B-42BC-8B15-B0920DAF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acstemplate_msw2010.dotx</Template>
  <TotalTime>3230</TotalTime>
  <Pages>1</Pages>
  <Words>11374</Words>
  <Characters>64832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76054</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Dell</dc:creator>
  <cp:keywords/>
  <dc:description/>
  <cp:lastModifiedBy>youli</cp:lastModifiedBy>
  <cp:revision>7</cp:revision>
  <cp:lastPrinted>2017-10-11T14:39:00Z</cp:lastPrinted>
  <dcterms:created xsi:type="dcterms:W3CDTF">2017-11-18T06:41:00Z</dcterms:created>
  <dcterms:modified xsi:type="dcterms:W3CDTF">2017-11-22T08:01:00Z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71e225b4-9bc8-334c-a851-16a864f92fb2</vt:lpwstr>
  </property>
  <property fmtid="{D5CDD505-2E9C-101B-9397-08002B2CF9AE}" pid="4" name="Mendeley Citation Style_1">
    <vt:lpwstr>http://www.zotero.org/styles/the-journal-of-chemical-physics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http://www.zotero.org/styles/journal-of-chemical-education</vt:lpwstr>
  </property>
  <property fmtid="{D5CDD505-2E9C-101B-9397-08002B2CF9AE}" pid="16" name="Mendeley Recent Style Name 5_1">
    <vt:lpwstr>Journal of Chemical Education</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http://www.zotero.org/styles/the-journal-of-chemical-physics</vt:lpwstr>
  </property>
  <property fmtid="{D5CDD505-2E9C-101B-9397-08002B2CF9AE}" pid="22" name="Mendeley Recent Style Name 8_1">
    <vt:lpwstr>The Journal of Chemical Physics</vt:lpwstr>
  </property>
  <property fmtid="{D5CDD505-2E9C-101B-9397-08002B2CF9AE}" pid="23" name="Mendeley Recent Style Id 9_1">
    <vt:lpwstr>http://www.zotero.org/styles/the-journal-of-physical-chemistry-b</vt:lpwstr>
  </property>
  <property fmtid="{D5CDD505-2E9C-101B-9397-08002B2CF9AE}" pid="24" name="Mendeley Recent Style Name 9_1">
    <vt:lpwstr>The Journal of Physical Chemistry B</vt:lpwstr>
  </property>
</Properties>
</file>